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D0D49" w14:textId="77777777" w:rsidR="000649AB" w:rsidRPr="00EB2837" w:rsidRDefault="000649AB" w:rsidP="00EB2837">
      <w:pPr>
        <w:spacing w:line="360" w:lineRule="auto"/>
        <w:jc w:val="center"/>
        <w:rPr>
          <w:b/>
          <w:sz w:val="28"/>
          <w:szCs w:val="28"/>
          <w:lang w:val="ru-RU"/>
          <w:rPrChange w:id="0" w:author="Красько Михаил" w:date="2025-01-18T09:57:00Z">
            <w:rPr>
              <w:rFonts w:ascii="Constantia" w:hAnsi="Constantia"/>
              <w:b/>
              <w:lang w:val="ru-RU"/>
            </w:rPr>
          </w:rPrChange>
        </w:rPr>
        <w:pPrChange w:id="1" w:author="Красько Михаил" w:date="2025-01-18T09:57:00Z">
          <w:pPr>
            <w:jc w:val="center"/>
          </w:pPr>
        </w:pPrChange>
      </w:pPr>
      <w:r w:rsidRPr="00EB2837">
        <w:rPr>
          <w:b/>
          <w:sz w:val="28"/>
          <w:szCs w:val="28"/>
          <w:lang w:val="ru-RU"/>
          <w:rPrChange w:id="2" w:author="Красько Михаил" w:date="2025-01-18T09:57:00Z">
            <w:rPr>
              <w:rFonts w:ascii="Constantia" w:hAnsi="Constantia"/>
              <w:b/>
              <w:lang w:val="ru-RU"/>
            </w:rPr>
          </w:rPrChange>
        </w:rPr>
        <w:t>Лабораторная работа №1</w:t>
      </w:r>
    </w:p>
    <w:p w14:paraId="1EC39BCA" w14:textId="77777777" w:rsidR="000649AB" w:rsidRPr="00EB2837" w:rsidDel="00EB2837" w:rsidRDefault="000649AB" w:rsidP="00EB2837">
      <w:pPr>
        <w:spacing w:line="360" w:lineRule="auto"/>
        <w:jc w:val="center"/>
        <w:rPr>
          <w:del w:id="3" w:author="Красько Михаил" w:date="2025-01-18T09:58:00Z"/>
          <w:sz w:val="28"/>
          <w:szCs w:val="28"/>
          <w:lang w:val="ru-RU"/>
          <w:rPrChange w:id="4" w:author="Красько Михаил" w:date="2025-01-18T09:57:00Z">
            <w:rPr>
              <w:del w:id="5" w:author="Красько Михаил" w:date="2025-01-18T09:58:00Z"/>
              <w:rFonts w:ascii="Constantia" w:hAnsi="Constantia"/>
              <w:lang w:val="ru-RU"/>
            </w:rPr>
          </w:rPrChange>
        </w:rPr>
        <w:pPrChange w:id="6" w:author="Красько Михаил" w:date="2025-01-18T09:57:00Z">
          <w:pPr>
            <w:jc w:val="center"/>
          </w:pPr>
        </w:pPrChange>
      </w:pPr>
      <w:r w:rsidRPr="00EB2837">
        <w:rPr>
          <w:sz w:val="28"/>
          <w:szCs w:val="28"/>
          <w:lang w:val="ru-RU"/>
          <w:rPrChange w:id="7" w:author="Красько Михаил" w:date="2025-01-18T09:57:00Z">
            <w:rPr>
              <w:rFonts w:ascii="Constantia" w:hAnsi="Constantia"/>
              <w:lang w:val="ru-RU"/>
            </w:rPr>
          </w:rPrChange>
        </w:rPr>
        <w:t>по курсу «Информатика и информационно-коммуникационные технологии»</w:t>
      </w:r>
    </w:p>
    <w:p w14:paraId="513C47EF" w14:textId="77777777" w:rsidR="000649AB" w:rsidRPr="00EB2837" w:rsidRDefault="000649AB" w:rsidP="00EB2837">
      <w:pPr>
        <w:spacing w:line="360" w:lineRule="auto"/>
        <w:jc w:val="center"/>
        <w:rPr>
          <w:sz w:val="28"/>
          <w:szCs w:val="28"/>
          <w:lang w:val="en-US"/>
          <w:rPrChange w:id="8" w:author="Красько Михаил" w:date="2025-01-18T09:58:00Z">
            <w:rPr>
              <w:rFonts w:ascii="Constantia" w:hAnsi="Constantia"/>
              <w:lang w:val="ru-RU"/>
            </w:rPr>
          </w:rPrChange>
        </w:rPr>
        <w:pPrChange w:id="9" w:author="Красько Михаил" w:date="2025-01-18T09:58:00Z">
          <w:pPr>
            <w:spacing w:line="360" w:lineRule="auto"/>
          </w:pPr>
        </w:pPrChange>
      </w:pPr>
    </w:p>
    <w:p w14:paraId="10A07478" w14:textId="77777777" w:rsidR="000649AB" w:rsidRPr="00EB2837" w:rsidRDefault="000649AB" w:rsidP="00EB2837">
      <w:pPr>
        <w:spacing w:line="360" w:lineRule="auto"/>
        <w:rPr>
          <w:sz w:val="28"/>
          <w:szCs w:val="28"/>
          <w:u w:val="single"/>
          <w:lang w:val="ru-RU"/>
          <w:rPrChange w:id="10" w:author="Красько Михаил" w:date="2025-01-18T09:57:00Z">
            <w:rPr>
              <w:rFonts w:ascii="Constantia" w:hAnsi="Constantia"/>
              <w:u w:val="single"/>
              <w:lang w:val="ru-RU"/>
            </w:rPr>
          </w:rPrChange>
        </w:rPr>
      </w:pPr>
      <w:r w:rsidRPr="00EB2837">
        <w:rPr>
          <w:b/>
          <w:bCs/>
          <w:sz w:val="28"/>
          <w:szCs w:val="28"/>
          <w:u w:val="single"/>
          <w:lang w:val="ru-RU"/>
          <w:rPrChange w:id="11" w:author="Красько Михаил" w:date="2025-01-18T09:58:00Z">
            <w:rPr>
              <w:rFonts w:ascii="Constantia" w:hAnsi="Constantia"/>
              <w:u w:val="single"/>
              <w:lang w:val="ru-RU"/>
            </w:rPr>
          </w:rPrChange>
        </w:rPr>
        <w:t>Тема:</w:t>
      </w:r>
      <w:r w:rsidRPr="00EB2837">
        <w:rPr>
          <w:sz w:val="28"/>
          <w:szCs w:val="28"/>
          <w:lang w:val="ru-RU"/>
          <w:rPrChange w:id="12" w:author="Красько Михаил" w:date="2025-01-18T09:57:00Z">
            <w:rPr>
              <w:rFonts w:ascii="Constantia" w:hAnsi="Constantia"/>
              <w:lang w:val="ru-RU"/>
            </w:rPr>
          </w:rPrChange>
        </w:rPr>
        <w:t xml:space="preserve"> Оконное приложение «Органайзер».</w:t>
      </w:r>
    </w:p>
    <w:p w14:paraId="200F52F4" w14:textId="4594C814" w:rsidR="000649AB" w:rsidRPr="00EB2837" w:rsidDel="00EB2837" w:rsidRDefault="000649AB" w:rsidP="00EB2837">
      <w:pPr>
        <w:spacing w:line="360" w:lineRule="auto"/>
        <w:rPr>
          <w:del w:id="13" w:author="Красько Михаил" w:date="2025-01-18T09:58:00Z"/>
          <w:sz w:val="28"/>
          <w:szCs w:val="28"/>
          <w:lang w:val="ru-RU"/>
          <w:rPrChange w:id="14" w:author="Красько Михаил" w:date="2025-01-18T09:57:00Z">
            <w:rPr>
              <w:del w:id="15" w:author="Красько Михаил" w:date="2025-01-18T09:58:00Z"/>
              <w:rFonts w:ascii="Constantia" w:hAnsi="Constantia"/>
              <w:lang w:val="ru-RU"/>
            </w:rPr>
          </w:rPrChange>
        </w:rPr>
      </w:pPr>
      <w:r w:rsidRPr="00EB2837">
        <w:rPr>
          <w:b/>
          <w:bCs/>
          <w:sz w:val="28"/>
          <w:szCs w:val="28"/>
          <w:u w:val="single"/>
          <w:lang w:val="ru-RU"/>
          <w:rPrChange w:id="16" w:author="Красько Михаил" w:date="2025-01-18T09:58:00Z">
            <w:rPr>
              <w:rFonts w:ascii="Constantia" w:hAnsi="Constantia"/>
              <w:u w:val="single"/>
              <w:lang w:val="ru-RU"/>
            </w:rPr>
          </w:rPrChange>
        </w:rPr>
        <w:t xml:space="preserve">Цель работы: </w:t>
      </w:r>
      <w:del w:id="17" w:author="Красько Михаил" w:date="2025-01-18T09:58:00Z">
        <w:r w:rsidRPr="00EB2837" w:rsidDel="00EB2837">
          <w:rPr>
            <w:sz w:val="28"/>
            <w:szCs w:val="28"/>
            <w:lang w:val="ru-RU"/>
            <w:rPrChange w:id="18" w:author="Красько Михаил" w:date="2025-01-18T09:57:00Z">
              <w:rPr>
                <w:rFonts w:ascii="Constantia" w:hAnsi="Constantia"/>
                <w:lang w:val="ru-RU"/>
              </w:rPr>
            </w:rPrChange>
          </w:rPr>
          <w:delText xml:space="preserve"> </w:delText>
        </w:r>
      </w:del>
      <w:r w:rsidRPr="00EB2837">
        <w:rPr>
          <w:sz w:val="28"/>
          <w:szCs w:val="28"/>
          <w:lang w:val="ru-RU"/>
          <w:rPrChange w:id="19" w:author="Красько Михаил" w:date="2025-01-18T09:57:00Z">
            <w:rPr>
              <w:rFonts w:ascii="Constantia" w:hAnsi="Constantia"/>
              <w:lang w:val="ru-RU"/>
            </w:rPr>
          </w:rPrChange>
        </w:rPr>
        <w:t xml:space="preserve">Научится разрабатывать  приложения  на </w:t>
      </w:r>
      <w:r w:rsidRPr="00EB2837">
        <w:rPr>
          <w:sz w:val="28"/>
          <w:szCs w:val="28"/>
          <w:lang w:val="en-US"/>
          <w:rPrChange w:id="20" w:author="Красько Михаил" w:date="2025-01-18T09:57:00Z">
            <w:rPr>
              <w:rFonts w:ascii="Constantia" w:hAnsi="Constantia"/>
              <w:lang w:val="en-US"/>
            </w:rPr>
          </w:rPrChange>
        </w:rPr>
        <w:t>Visual</w:t>
      </w:r>
      <w:r w:rsidRPr="00EB2837">
        <w:rPr>
          <w:sz w:val="28"/>
          <w:szCs w:val="28"/>
          <w:lang w:val="ru-RU"/>
          <w:rPrChange w:id="21" w:author="Красько Михаил" w:date="2025-01-18T09:57:00Z">
            <w:rPr>
              <w:rFonts w:ascii="Constantia" w:hAnsi="Constantia"/>
              <w:lang w:val="ru-RU"/>
            </w:rPr>
          </w:rPrChange>
        </w:rPr>
        <w:t xml:space="preserve"> С#.</w:t>
      </w:r>
    </w:p>
    <w:p w14:paraId="7DEBBEAC" w14:textId="77777777" w:rsidR="000649AB" w:rsidRPr="00EB2837" w:rsidRDefault="000649AB" w:rsidP="00EB2837">
      <w:pPr>
        <w:spacing w:line="360" w:lineRule="auto"/>
        <w:rPr>
          <w:sz w:val="28"/>
          <w:szCs w:val="28"/>
          <w:lang w:val="en-US"/>
          <w:rPrChange w:id="22" w:author="Красько Михаил" w:date="2025-01-18T09:58:00Z">
            <w:rPr>
              <w:rFonts w:ascii="Constantia" w:hAnsi="Constantia"/>
              <w:lang w:val="ru-RU"/>
            </w:rPr>
          </w:rPrChange>
        </w:rPr>
      </w:pPr>
    </w:p>
    <w:p w14:paraId="15AB0C6B" w14:textId="0F386DD6" w:rsidR="00725031" w:rsidRPr="00725031" w:rsidRDefault="000649AB" w:rsidP="00EB2837">
      <w:pPr>
        <w:spacing w:line="360" w:lineRule="auto"/>
        <w:rPr>
          <w:rFonts w:eastAsia="Times New Roman"/>
          <w:color w:val="000000"/>
          <w:sz w:val="28"/>
          <w:szCs w:val="28"/>
          <w:lang w:val="en-US" w:eastAsia="ru-RU"/>
          <w:rPrChange w:id="23" w:author="Красько Михаил" w:date="2025-01-18T09:58:00Z">
            <w:rPr>
              <w:rFonts w:ascii="Constantia" w:eastAsia="Times New Roman" w:hAnsi="Constantia" w:cs="Century Schoolbook"/>
              <w:color w:val="000000"/>
              <w:lang w:val="ru-RU" w:eastAsia="ru-RU"/>
            </w:rPr>
          </w:rPrChange>
        </w:rPr>
      </w:pPr>
      <w:r w:rsidRPr="00EB2837">
        <w:rPr>
          <w:rFonts w:eastAsia="Times New Roman"/>
          <w:b/>
          <w:bCs/>
          <w:color w:val="000000"/>
          <w:sz w:val="28"/>
          <w:szCs w:val="28"/>
          <w:u w:val="single"/>
          <w:lang w:val="ru-RU" w:eastAsia="ru-RU"/>
          <w:rPrChange w:id="24" w:author="Красько Михаил" w:date="2025-01-18T09:58:00Z">
            <w:rPr>
              <w:rFonts w:ascii="Constantia" w:eastAsia="Times New Roman" w:hAnsi="Constantia" w:cs="Century Schoolbook"/>
              <w:color w:val="000000"/>
              <w:u w:val="single"/>
              <w:lang w:val="ru-RU" w:eastAsia="ru-RU"/>
            </w:rPr>
          </w:rPrChange>
        </w:rPr>
        <w:t>Задание:</w:t>
      </w:r>
      <w:r w:rsidRPr="00EB2837">
        <w:rPr>
          <w:rFonts w:eastAsia="Times New Roman"/>
          <w:color w:val="000000"/>
          <w:sz w:val="28"/>
          <w:szCs w:val="28"/>
          <w:lang w:val="ru-RU" w:eastAsia="ru-RU"/>
          <w:rPrChange w:id="25" w:author="Красько Михаил" w:date="2025-01-18T09:57:00Z">
            <w:rPr>
              <w:rFonts w:ascii="Constantia" w:eastAsia="Times New Roman" w:hAnsi="Constantia" w:cs="Century Schoolbook"/>
              <w:color w:val="000000"/>
              <w:lang w:val="ru-RU" w:eastAsia="ru-RU"/>
            </w:rPr>
          </w:rPrChange>
        </w:rPr>
        <w:t xml:space="preserve"> Разработать приложение-органайзер.</w:t>
      </w:r>
    </w:p>
    <w:p w14:paraId="777AB13A" w14:textId="77777777" w:rsidR="000649AB" w:rsidRPr="00725031" w:rsidDel="00EB2837" w:rsidRDefault="000649AB" w:rsidP="00EB2837">
      <w:pPr>
        <w:autoSpaceDE w:val="0"/>
        <w:autoSpaceDN w:val="0"/>
        <w:adjustRightInd w:val="0"/>
        <w:spacing w:line="360" w:lineRule="auto"/>
        <w:jc w:val="center"/>
        <w:rPr>
          <w:del w:id="26" w:author="Красько Михаил" w:date="2025-01-18T09:58:00Z"/>
          <w:b/>
          <w:bCs/>
          <w:color w:val="000000"/>
          <w:sz w:val="28"/>
          <w:szCs w:val="28"/>
          <w:lang w:val="en-US" w:eastAsia="ru-RU"/>
          <w:rPrChange w:id="27" w:author="Красько Михаил" w:date="2025-01-18T09:58:00Z">
            <w:rPr>
              <w:del w:id="28" w:author="Красько Михаил" w:date="2025-01-18T09:58:00Z"/>
              <w:rFonts w:ascii="Constantia" w:hAnsi="Constantia" w:cs="Consolas"/>
              <w:color w:val="000000"/>
              <w:lang w:val="ru-RU" w:eastAsia="ru-RU"/>
            </w:rPr>
          </w:rPrChange>
        </w:rPr>
        <w:pPrChange w:id="29" w:author="Красько Михаил" w:date="2025-01-18T09:58:00Z">
          <w:pPr>
            <w:autoSpaceDE w:val="0"/>
            <w:autoSpaceDN w:val="0"/>
            <w:adjustRightInd w:val="0"/>
          </w:pPr>
        </w:pPrChange>
      </w:pPr>
      <w:r w:rsidRPr="00725031">
        <w:rPr>
          <w:b/>
          <w:bCs/>
          <w:color w:val="000000"/>
          <w:sz w:val="28"/>
          <w:szCs w:val="28"/>
          <w:lang w:val="ru-RU" w:eastAsia="ru-RU"/>
          <w:rPrChange w:id="30" w:author="Красько Михаил" w:date="2025-01-18T09:58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Окна приложения</w:t>
      </w:r>
      <w:del w:id="31" w:author="Красько Михаил" w:date="2025-01-18T09:58:00Z">
        <w:r w:rsidRPr="00725031" w:rsidDel="00725031">
          <w:rPr>
            <w:b/>
            <w:bCs/>
            <w:color w:val="000000"/>
            <w:sz w:val="28"/>
            <w:szCs w:val="28"/>
            <w:lang w:val="ru-RU" w:eastAsia="ru-RU"/>
            <w:rPrChange w:id="32" w:author="Красько Михаил" w:date="2025-01-18T09:58:00Z">
              <w:rPr>
                <w:rFonts w:ascii="Constantia" w:hAnsi="Constantia" w:cs="Consolas"/>
                <w:color w:val="000000"/>
                <w:lang w:val="ru-RU" w:eastAsia="ru-RU"/>
              </w:rPr>
            </w:rPrChange>
          </w:rPr>
          <w:delText>:</w:delText>
        </w:r>
      </w:del>
    </w:p>
    <w:p w14:paraId="38EE0864" w14:textId="77777777" w:rsidR="000649AB" w:rsidRPr="00725031" w:rsidRDefault="000649AB" w:rsidP="00EB2837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  <w:lang w:val="ru-RU" w:eastAsia="ru-RU"/>
          <w:rPrChange w:id="33" w:author="Красько Михаил" w:date="2025-01-18T09:58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34" w:author="Красько Михаил" w:date="2025-01-18T09:58:00Z">
          <w:pPr>
            <w:autoSpaceDE w:val="0"/>
            <w:autoSpaceDN w:val="0"/>
            <w:adjustRightInd w:val="0"/>
          </w:pPr>
        </w:pPrChange>
      </w:pPr>
    </w:p>
    <w:p w14:paraId="1EC4A3CB" w14:textId="77777777" w:rsidR="000649AB" w:rsidRPr="00EB2837" w:rsidRDefault="000649AB" w:rsidP="00EB2837">
      <w:p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35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36" w:author="Красько Михаил" w:date="2025-01-18T09:57:00Z">
          <w:pPr>
            <w:autoSpaceDE w:val="0"/>
            <w:autoSpaceDN w:val="0"/>
            <w:adjustRightInd w:val="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37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Окно авторизации (рис.1 и 2), особенности:</w:t>
      </w:r>
    </w:p>
    <w:p w14:paraId="78CC76D0" w14:textId="77777777" w:rsidR="000649AB" w:rsidRPr="00EB2837" w:rsidRDefault="000649AB" w:rsidP="00EB2837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1418" w:hanging="709"/>
        <w:rPr>
          <w:color w:val="000000"/>
          <w:sz w:val="28"/>
          <w:szCs w:val="28"/>
          <w:lang w:val="ru-RU" w:eastAsia="ru-RU"/>
          <w:rPrChange w:id="38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39" w:author="Красько Михаил" w:date="2025-01-18T09:57:00Z">
          <w:pPr>
            <w:numPr>
              <w:numId w:val="3"/>
            </w:numPr>
            <w:autoSpaceDE w:val="0"/>
            <w:autoSpaceDN w:val="0"/>
            <w:adjustRightInd w:val="0"/>
            <w:ind w:left="1418" w:hanging="709"/>
          </w:pPr>
        </w:pPrChange>
      </w:pPr>
      <w:r w:rsidRPr="00EB2837">
        <w:rPr>
          <w:sz w:val="28"/>
          <w:szCs w:val="28"/>
          <w:lang w:val="ru-RU"/>
          <w:rPrChange w:id="40" w:author="Красько Михаил" w:date="2025-01-18T09:57:00Z">
            <w:rPr>
              <w:rFonts w:ascii="Constantia" w:hAnsi="Constantia"/>
              <w:lang w:val="ru-RU"/>
            </w:rPr>
          </w:rPrChange>
        </w:rPr>
        <w:t xml:space="preserve">Элементы управления должны автоматически менять свои размеры и положение при изменении размера формы (в этом и остальных окнах использовать </w:t>
      </w:r>
      <w:r w:rsidRPr="00EB2837">
        <w:rPr>
          <w:sz w:val="28"/>
          <w:szCs w:val="28"/>
          <w:lang w:val="en-US"/>
          <w:rPrChange w:id="41" w:author="Красько Михаил" w:date="2025-01-18T09:57:00Z">
            <w:rPr>
              <w:rFonts w:ascii="Constantia" w:hAnsi="Constantia"/>
              <w:lang w:val="en-US"/>
            </w:rPr>
          </w:rPrChange>
        </w:rPr>
        <w:t>Layout</w:t>
      </w:r>
      <w:r w:rsidRPr="00EB2837">
        <w:rPr>
          <w:sz w:val="28"/>
          <w:szCs w:val="28"/>
          <w:lang w:val="ru-RU"/>
          <w:rPrChange w:id="42" w:author="Красько Михаил" w:date="2025-01-18T09:57:00Z">
            <w:rPr>
              <w:rFonts w:ascii="Constantia" w:hAnsi="Constantia"/>
              <w:lang w:val="ru-RU"/>
            </w:rPr>
          </w:rPrChange>
        </w:rPr>
        <w:t>-контейнер).</w:t>
      </w:r>
      <w:r w:rsidRPr="00EB2837">
        <w:rPr>
          <w:color w:val="000000"/>
          <w:sz w:val="28"/>
          <w:szCs w:val="28"/>
          <w:lang w:val="ru-RU" w:eastAsia="ru-RU"/>
          <w:rPrChange w:id="43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</w:p>
    <w:p w14:paraId="56F7021F" w14:textId="77777777" w:rsidR="000649AB" w:rsidRPr="00EB2837" w:rsidRDefault="000649AB" w:rsidP="00EB2837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1418" w:hanging="709"/>
        <w:rPr>
          <w:color w:val="000000"/>
          <w:sz w:val="28"/>
          <w:szCs w:val="28"/>
          <w:lang w:val="ru-RU" w:eastAsia="ru-RU"/>
          <w:rPrChange w:id="44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45" w:author="Красько Михаил" w:date="2025-01-18T09:57:00Z">
          <w:pPr>
            <w:numPr>
              <w:numId w:val="3"/>
            </w:numPr>
            <w:autoSpaceDE w:val="0"/>
            <w:autoSpaceDN w:val="0"/>
            <w:adjustRightInd w:val="0"/>
            <w:ind w:left="1418" w:hanging="709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46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При наведении на поле ввода логина и поле ввода пароля должны показываться всплывающие подсказки.</w:t>
      </w:r>
    </w:p>
    <w:p w14:paraId="5D194324" w14:textId="77777777" w:rsidR="000649AB" w:rsidRPr="00EB2837" w:rsidRDefault="000649AB" w:rsidP="00EB2837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1418" w:hanging="709"/>
        <w:rPr>
          <w:color w:val="000000"/>
          <w:sz w:val="28"/>
          <w:szCs w:val="28"/>
          <w:lang w:val="ru-RU" w:eastAsia="ru-RU"/>
          <w:rPrChange w:id="47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48" w:author="Красько Михаил" w:date="2025-01-18T09:57:00Z">
          <w:pPr>
            <w:numPr>
              <w:numId w:val="3"/>
            </w:numPr>
            <w:autoSpaceDE w:val="0"/>
            <w:autoSpaceDN w:val="0"/>
            <w:adjustRightInd w:val="0"/>
            <w:ind w:left="1418" w:hanging="709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49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Поле ввода пароля должно скрывать текст пароля, но при активации чекбокса </w:t>
      </w:r>
      <w:r w:rsidRPr="00EB2837">
        <w:rPr>
          <w:color w:val="000000"/>
          <w:sz w:val="28"/>
          <w:szCs w:val="28"/>
          <w:lang w:val="en-US" w:eastAsia="ru-RU"/>
          <w:rPrChange w:id="50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Show</w:t>
      </w:r>
      <w:r w:rsidRPr="00EB2837">
        <w:rPr>
          <w:color w:val="000000"/>
          <w:sz w:val="28"/>
          <w:szCs w:val="28"/>
          <w:lang w:val="ru-RU" w:eastAsia="ru-RU"/>
          <w:rPrChange w:id="51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пароль должен показываться нормально.</w:t>
      </w:r>
    </w:p>
    <w:p w14:paraId="2D319ACA" w14:textId="77777777" w:rsidR="000649AB" w:rsidRPr="00EB2837" w:rsidDel="00725031" w:rsidRDefault="000649AB" w:rsidP="00EB2837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1418" w:hanging="709"/>
        <w:rPr>
          <w:del w:id="52" w:author="Красько Михаил" w:date="2025-01-18T09:58:00Z"/>
          <w:color w:val="000000"/>
          <w:sz w:val="28"/>
          <w:szCs w:val="28"/>
          <w:lang w:val="ru-RU" w:eastAsia="ru-RU"/>
          <w:rPrChange w:id="53" w:author="Красько Михаил" w:date="2025-01-18T09:57:00Z">
            <w:rPr>
              <w:del w:id="54" w:author="Красько Михаил" w:date="2025-01-18T09:58:00Z"/>
              <w:rFonts w:ascii="Constantia" w:hAnsi="Constantia" w:cs="Consolas"/>
              <w:color w:val="000000"/>
              <w:lang w:val="ru-RU" w:eastAsia="ru-RU"/>
            </w:rPr>
          </w:rPrChange>
        </w:rPr>
        <w:pPrChange w:id="55" w:author="Красько Михаил" w:date="2025-01-18T09:57:00Z">
          <w:pPr>
            <w:numPr>
              <w:numId w:val="3"/>
            </w:numPr>
            <w:autoSpaceDE w:val="0"/>
            <w:autoSpaceDN w:val="0"/>
            <w:adjustRightInd w:val="0"/>
            <w:ind w:left="1418" w:hanging="709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56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При неверной паре «логин-пароль» должно выдаваться сообщение «</w:t>
      </w:r>
      <w:r w:rsidRPr="00EB2837">
        <w:rPr>
          <w:color w:val="000000"/>
          <w:sz w:val="28"/>
          <w:szCs w:val="28"/>
          <w:lang w:val="en-US" w:eastAsia="ru-RU"/>
          <w:rPrChange w:id="57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Wrong</w:t>
      </w:r>
      <w:r w:rsidRPr="00EB2837">
        <w:rPr>
          <w:color w:val="000000"/>
          <w:sz w:val="28"/>
          <w:szCs w:val="28"/>
          <w:lang w:val="ru-RU" w:eastAsia="ru-RU"/>
          <w:rPrChange w:id="58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59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login</w:t>
      </w:r>
      <w:r w:rsidRPr="00EB2837">
        <w:rPr>
          <w:color w:val="000000"/>
          <w:sz w:val="28"/>
          <w:szCs w:val="28"/>
          <w:lang w:val="ru-RU" w:eastAsia="ru-RU"/>
          <w:rPrChange w:id="60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61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or</w:t>
      </w:r>
      <w:r w:rsidRPr="00EB2837">
        <w:rPr>
          <w:color w:val="000000"/>
          <w:sz w:val="28"/>
          <w:szCs w:val="28"/>
          <w:lang w:val="ru-RU" w:eastAsia="ru-RU"/>
          <w:rPrChange w:id="62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63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password</w:t>
      </w:r>
      <w:r w:rsidRPr="00EB2837">
        <w:rPr>
          <w:color w:val="000000"/>
          <w:sz w:val="28"/>
          <w:szCs w:val="28"/>
          <w:lang w:val="ru-RU" w:eastAsia="ru-RU"/>
          <w:rPrChange w:id="64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!».</w:t>
      </w:r>
    </w:p>
    <w:p w14:paraId="630C01A3" w14:textId="77777777" w:rsidR="000649AB" w:rsidRPr="00725031" w:rsidRDefault="000649AB" w:rsidP="00EB2837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1418" w:hanging="709"/>
        <w:rPr>
          <w:color w:val="000000"/>
          <w:sz w:val="28"/>
          <w:szCs w:val="28"/>
          <w:lang w:val="en-US" w:eastAsia="ru-RU"/>
          <w:rPrChange w:id="65" w:author="Красько Михаил" w:date="2025-01-18T09:58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66" w:author="Красько Михаил" w:date="2025-01-18T09:57:00Z">
          <w:pPr>
            <w:autoSpaceDE w:val="0"/>
            <w:autoSpaceDN w:val="0"/>
            <w:adjustRightInd w:val="0"/>
          </w:pPr>
        </w:pPrChange>
      </w:pPr>
    </w:p>
    <w:p w14:paraId="5EA7A447" w14:textId="77777777" w:rsidR="000649AB" w:rsidRPr="00EB2837" w:rsidRDefault="000649AB" w:rsidP="00EB2837">
      <w:p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67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68" w:author="Красько Михаил" w:date="2025-01-18T09:57:00Z">
          <w:pPr>
            <w:autoSpaceDE w:val="0"/>
            <w:autoSpaceDN w:val="0"/>
            <w:adjustRightInd w:val="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69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Окно органайзера, особенности:</w:t>
      </w:r>
    </w:p>
    <w:p w14:paraId="60561E5E" w14:textId="77777777" w:rsidR="000649AB" w:rsidRPr="00EB2837" w:rsidRDefault="000649AB" w:rsidP="00EB2837"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70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71" w:author="Красько Михаил" w:date="2025-01-18T09:57:00Z">
          <w:pPr>
            <w:numPr>
              <w:numId w:val="4"/>
            </w:numPr>
            <w:autoSpaceDE w:val="0"/>
            <w:autoSpaceDN w:val="0"/>
            <w:adjustRightInd w:val="0"/>
            <w:ind w:left="1065" w:hanging="36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72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В центральной части располагается список событий / мероприятий. Каждое событие характеризуется датой, временем, описательным текстом и категорией. Возможны три категории: памятка (</w:t>
      </w:r>
      <w:r w:rsidRPr="00EB2837">
        <w:rPr>
          <w:color w:val="000000"/>
          <w:sz w:val="28"/>
          <w:szCs w:val="28"/>
          <w:lang w:val="en-US" w:eastAsia="ru-RU"/>
          <w:rPrChange w:id="73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memo</w:t>
      </w:r>
      <w:r w:rsidRPr="00EB2837">
        <w:rPr>
          <w:color w:val="000000"/>
          <w:sz w:val="28"/>
          <w:szCs w:val="28"/>
          <w:lang w:val="ru-RU" w:eastAsia="ru-RU"/>
          <w:rPrChange w:id="74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), встреча (</w:t>
      </w:r>
      <w:r w:rsidRPr="00EB2837">
        <w:rPr>
          <w:color w:val="000000"/>
          <w:sz w:val="28"/>
          <w:szCs w:val="28"/>
          <w:lang w:val="en-US" w:eastAsia="ru-RU"/>
          <w:rPrChange w:id="75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meeting</w:t>
      </w:r>
      <w:r w:rsidRPr="00EB2837">
        <w:rPr>
          <w:color w:val="000000"/>
          <w:sz w:val="28"/>
          <w:szCs w:val="28"/>
          <w:lang w:val="ru-RU" w:eastAsia="ru-RU"/>
          <w:rPrChange w:id="76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), задание (</w:t>
      </w:r>
      <w:r w:rsidRPr="00EB2837">
        <w:rPr>
          <w:color w:val="000000"/>
          <w:sz w:val="28"/>
          <w:szCs w:val="28"/>
          <w:lang w:val="en-US" w:eastAsia="ru-RU"/>
          <w:rPrChange w:id="77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task</w:t>
      </w:r>
      <w:r w:rsidRPr="00EB2837">
        <w:rPr>
          <w:color w:val="000000"/>
          <w:sz w:val="28"/>
          <w:szCs w:val="28"/>
          <w:lang w:val="ru-RU" w:eastAsia="ru-RU"/>
          <w:rPrChange w:id="78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). Каждая категория должна иметь отдельный значок в списке.</w:t>
      </w:r>
    </w:p>
    <w:p w14:paraId="62D7EF89" w14:textId="77777777" w:rsidR="000649AB" w:rsidRPr="00EB2837" w:rsidRDefault="000649AB" w:rsidP="00EB2837"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79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80" w:author="Красько Михаил" w:date="2025-01-18T09:57:00Z">
          <w:pPr>
            <w:numPr>
              <w:numId w:val="4"/>
            </w:numPr>
            <w:autoSpaceDE w:val="0"/>
            <w:autoSpaceDN w:val="0"/>
            <w:adjustRightInd w:val="0"/>
            <w:ind w:left="1065" w:hanging="36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81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В верхней части окна кнопка переключатель – позволяет просматривать либо все события, либо только события одной категории, которая выбирается из выпадающего списка.</w:t>
      </w:r>
    </w:p>
    <w:p w14:paraId="110D507C" w14:textId="77777777" w:rsidR="000649AB" w:rsidRPr="00EB2837" w:rsidRDefault="000649AB" w:rsidP="00EB2837"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82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83" w:author="Красько Михаил" w:date="2025-01-18T09:57:00Z">
          <w:pPr>
            <w:numPr>
              <w:numId w:val="4"/>
            </w:numPr>
            <w:autoSpaceDE w:val="0"/>
            <w:autoSpaceDN w:val="0"/>
            <w:adjustRightInd w:val="0"/>
            <w:ind w:left="1065" w:hanging="36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84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При щелчке пользователе правой кнопкой по какой-либо записи в органайзере должно появляться контекстное меню с пунктами Edit (редактировать) и Remove (удалить). При попытке удаления должно появиться окно с вопросом «</w:t>
      </w:r>
      <w:r w:rsidRPr="00EB2837">
        <w:rPr>
          <w:color w:val="000000"/>
          <w:sz w:val="28"/>
          <w:szCs w:val="28"/>
          <w:lang w:val="en-US" w:eastAsia="ru-RU"/>
          <w:rPrChange w:id="85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Are</w:t>
      </w:r>
      <w:r w:rsidRPr="00EB2837">
        <w:rPr>
          <w:color w:val="000000"/>
          <w:sz w:val="28"/>
          <w:szCs w:val="28"/>
          <w:lang w:val="ru-RU" w:eastAsia="ru-RU"/>
          <w:rPrChange w:id="86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87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you</w:t>
      </w:r>
      <w:r w:rsidRPr="00EB2837">
        <w:rPr>
          <w:color w:val="000000"/>
          <w:sz w:val="28"/>
          <w:szCs w:val="28"/>
          <w:lang w:val="ru-RU" w:eastAsia="ru-RU"/>
          <w:rPrChange w:id="88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89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sure</w:t>
      </w:r>
      <w:r w:rsidRPr="00EB2837">
        <w:rPr>
          <w:color w:val="000000"/>
          <w:sz w:val="28"/>
          <w:szCs w:val="28"/>
          <w:lang w:val="ru-RU" w:eastAsia="ru-RU"/>
          <w:rPrChange w:id="90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91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you</w:t>
      </w:r>
      <w:r w:rsidRPr="00EB2837">
        <w:rPr>
          <w:color w:val="000000"/>
          <w:sz w:val="28"/>
          <w:szCs w:val="28"/>
          <w:lang w:val="ru-RU" w:eastAsia="ru-RU"/>
          <w:rPrChange w:id="92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93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want</w:t>
      </w:r>
      <w:r w:rsidRPr="00EB2837">
        <w:rPr>
          <w:color w:val="000000"/>
          <w:sz w:val="28"/>
          <w:szCs w:val="28"/>
          <w:lang w:val="ru-RU" w:eastAsia="ru-RU"/>
          <w:rPrChange w:id="94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95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to</w:t>
      </w:r>
      <w:r w:rsidRPr="00EB2837">
        <w:rPr>
          <w:color w:val="000000"/>
          <w:sz w:val="28"/>
          <w:szCs w:val="28"/>
          <w:lang w:val="ru-RU" w:eastAsia="ru-RU"/>
          <w:rPrChange w:id="96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97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delete</w:t>
      </w:r>
      <w:r w:rsidRPr="00EB2837">
        <w:rPr>
          <w:color w:val="000000"/>
          <w:sz w:val="28"/>
          <w:szCs w:val="28"/>
          <w:lang w:val="ru-RU" w:eastAsia="ru-RU"/>
          <w:rPrChange w:id="98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99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the</w:t>
      </w:r>
      <w:r w:rsidRPr="00EB2837">
        <w:rPr>
          <w:color w:val="000000"/>
          <w:sz w:val="28"/>
          <w:szCs w:val="28"/>
          <w:lang w:val="ru-RU" w:eastAsia="ru-RU"/>
          <w:rPrChange w:id="100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en-US" w:eastAsia="ru-RU"/>
          <w:rPrChange w:id="101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record</w:t>
      </w:r>
      <w:r w:rsidRPr="00EB2837">
        <w:rPr>
          <w:color w:val="000000"/>
          <w:sz w:val="28"/>
          <w:szCs w:val="28"/>
          <w:lang w:val="ru-RU" w:eastAsia="ru-RU"/>
          <w:rPrChange w:id="102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</w:t>
      </w:r>
      <w:r w:rsidRPr="00EB2837">
        <w:rPr>
          <w:color w:val="000000"/>
          <w:sz w:val="28"/>
          <w:szCs w:val="28"/>
          <w:lang w:val="ru-RU" w:eastAsia="ru-RU"/>
          <w:rPrChange w:id="103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lastRenderedPageBreak/>
        <w:t xml:space="preserve">&lt;18.11.2016 / 12:00 / </w:t>
      </w:r>
      <w:r w:rsidRPr="00EB2837">
        <w:rPr>
          <w:color w:val="000000"/>
          <w:sz w:val="28"/>
          <w:szCs w:val="28"/>
          <w:lang w:val="en-US" w:eastAsia="ru-RU"/>
          <w:rPrChange w:id="104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Donetsking</w:t>
      </w:r>
      <w:r w:rsidRPr="00EB2837">
        <w:rPr>
          <w:color w:val="000000"/>
          <w:sz w:val="28"/>
          <w:szCs w:val="28"/>
          <w:lang w:val="ru-RU" w:eastAsia="ru-RU"/>
          <w:rPrChange w:id="105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! )))&gt;?» (т.е. в тексте вопроса должна присутствовать информация об удаляемой записи) и кнопками «</w:t>
      </w:r>
      <w:r w:rsidRPr="00EB2837">
        <w:rPr>
          <w:color w:val="000000"/>
          <w:sz w:val="28"/>
          <w:szCs w:val="28"/>
          <w:lang w:val="en-US" w:eastAsia="ru-RU"/>
          <w:rPrChange w:id="106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Yes</w:t>
      </w:r>
      <w:r w:rsidRPr="00EB2837">
        <w:rPr>
          <w:color w:val="000000"/>
          <w:sz w:val="28"/>
          <w:szCs w:val="28"/>
          <w:lang w:val="ru-RU" w:eastAsia="ru-RU"/>
          <w:rPrChange w:id="107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» и «</w:t>
      </w:r>
      <w:r w:rsidRPr="00EB2837">
        <w:rPr>
          <w:color w:val="000000"/>
          <w:sz w:val="28"/>
          <w:szCs w:val="28"/>
          <w:lang w:val="en-US" w:eastAsia="ru-RU"/>
          <w:rPrChange w:id="108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No</w:t>
      </w:r>
      <w:r w:rsidRPr="00EB2837">
        <w:rPr>
          <w:color w:val="000000"/>
          <w:sz w:val="28"/>
          <w:szCs w:val="28"/>
          <w:lang w:val="ru-RU" w:eastAsia="ru-RU"/>
          <w:rPrChange w:id="109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». При выборе пункта </w:t>
      </w:r>
      <w:r w:rsidRPr="00EB2837">
        <w:rPr>
          <w:color w:val="000000"/>
          <w:sz w:val="28"/>
          <w:szCs w:val="28"/>
          <w:lang w:val="en-US" w:eastAsia="ru-RU"/>
          <w:rPrChange w:id="110" w:author="Красько Михаил" w:date="2025-01-18T09:57:00Z">
            <w:rPr>
              <w:rFonts w:ascii="Constantia" w:hAnsi="Constantia" w:cs="Consolas"/>
              <w:color w:val="000000"/>
              <w:lang w:val="en-US" w:eastAsia="ru-RU"/>
            </w:rPr>
          </w:rPrChange>
        </w:rPr>
        <w:t>Edit</w:t>
      </w:r>
      <w:r w:rsidRPr="00EB2837">
        <w:rPr>
          <w:color w:val="000000"/>
          <w:sz w:val="28"/>
          <w:szCs w:val="28"/>
          <w:lang w:val="ru-RU" w:eastAsia="ru-RU"/>
          <w:rPrChange w:id="111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 должно появиться окно редактирования информации о событии (аналогичное окну добавления события, см.ниже).</w:t>
      </w:r>
    </w:p>
    <w:p w14:paraId="46D5663C" w14:textId="77777777" w:rsidR="000649AB" w:rsidRPr="00EB2837" w:rsidRDefault="000649AB" w:rsidP="00EB2837"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112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113" w:author="Красько Михаил" w:date="2025-01-18T09:57:00Z">
          <w:pPr>
            <w:numPr>
              <w:numId w:val="4"/>
            </w:numPr>
            <w:autoSpaceDE w:val="0"/>
            <w:autoSpaceDN w:val="0"/>
            <w:adjustRightInd w:val="0"/>
            <w:ind w:left="1065" w:hanging="36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114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Окно органайзера должно реагировать на нажатие комбинаций клавиш Ctrl+S (сохранение в файл), Ctrl+O (открытие файла), Del (удаление выделенной отметки в органайзере) (для реакции формы на нажатие клавиш не забыть установить свойство KeyPreview = true).</w:t>
      </w:r>
    </w:p>
    <w:p w14:paraId="03BFE6B0" w14:textId="77777777" w:rsidR="000649AB" w:rsidRPr="00EB2837" w:rsidDel="00725031" w:rsidRDefault="000649AB" w:rsidP="00EB2837"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del w:id="115" w:author="Красько Михаил" w:date="2025-01-18T09:59:00Z"/>
          <w:color w:val="000000"/>
          <w:sz w:val="28"/>
          <w:szCs w:val="28"/>
          <w:lang w:val="ru-RU" w:eastAsia="ru-RU"/>
          <w:rPrChange w:id="116" w:author="Красько Михаил" w:date="2025-01-18T09:57:00Z">
            <w:rPr>
              <w:del w:id="117" w:author="Красько Михаил" w:date="2025-01-18T09:59:00Z"/>
              <w:rFonts w:ascii="Constantia" w:hAnsi="Constantia" w:cs="Consolas"/>
              <w:color w:val="000000"/>
              <w:lang w:val="ru-RU" w:eastAsia="ru-RU"/>
            </w:rPr>
          </w:rPrChange>
        </w:rPr>
        <w:pPrChange w:id="118" w:author="Красько Михаил" w:date="2025-01-18T09:57:00Z">
          <w:pPr>
            <w:numPr>
              <w:numId w:val="4"/>
            </w:numPr>
            <w:autoSpaceDE w:val="0"/>
            <w:autoSpaceDN w:val="0"/>
            <w:adjustRightInd w:val="0"/>
            <w:ind w:left="1065" w:hanging="36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119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В нижней части окна кнопки для операций «Добавить», «Найти», «Сортировать» (по вариантам). Кнопку «Добавить» создать программно, привязать к правому краю окна, добавить программно обработчик события нажатия. При нажатии на кнопку «Добавить» должно появиться окно добавления события. </w:t>
      </w:r>
    </w:p>
    <w:p w14:paraId="7401AE13" w14:textId="77777777" w:rsidR="000649AB" w:rsidRPr="00725031" w:rsidRDefault="000649AB" w:rsidP="00EB2837"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en-US" w:eastAsia="ru-RU"/>
          <w:rPrChange w:id="120" w:author="Красько Михаил" w:date="2025-01-18T09:59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121" w:author="Красько Михаил" w:date="2025-01-18T09:57:00Z">
          <w:pPr>
            <w:autoSpaceDE w:val="0"/>
            <w:autoSpaceDN w:val="0"/>
            <w:adjustRightInd w:val="0"/>
          </w:pPr>
        </w:pPrChange>
      </w:pPr>
    </w:p>
    <w:p w14:paraId="7F7FFB52" w14:textId="77777777" w:rsidR="000649AB" w:rsidRPr="00EB2837" w:rsidRDefault="000649AB" w:rsidP="00EB2837">
      <w:p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122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123" w:author="Красько Михаил" w:date="2025-01-18T09:57:00Z">
          <w:pPr>
            <w:autoSpaceDE w:val="0"/>
            <w:autoSpaceDN w:val="0"/>
            <w:adjustRightInd w:val="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124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 xml:space="preserve">Окно добавления события: </w:t>
      </w:r>
    </w:p>
    <w:p w14:paraId="6BD972B2" w14:textId="77777777" w:rsidR="000649AB" w:rsidRPr="00EB2837" w:rsidRDefault="000649AB" w:rsidP="00EB2837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125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126" w:author="Красько Михаил" w:date="2025-01-18T09:57:00Z">
          <w:pPr>
            <w:numPr>
              <w:numId w:val="5"/>
            </w:numPr>
            <w:autoSpaceDE w:val="0"/>
            <w:autoSpaceDN w:val="0"/>
            <w:adjustRightInd w:val="0"/>
            <w:ind w:left="1068" w:hanging="36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127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Для выбора даты события использовать элемент управления «календарь». При попытке добавить событие на уже прошедшую дату выдать сообщение.</w:t>
      </w:r>
    </w:p>
    <w:p w14:paraId="101204E3" w14:textId="77777777" w:rsidR="000649AB" w:rsidRPr="00EB2837" w:rsidRDefault="000649AB" w:rsidP="00EB2837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128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129" w:author="Красько Михаил" w:date="2025-01-18T09:57:00Z">
          <w:pPr>
            <w:numPr>
              <w:numId w:val="5"/>
            </w:numPr>
            <w:autoSpaceDE w:val="0"/>
            <w:autoSpaceDN w:val="0"/>
            <w:adjustRightInd w:val="0"/>
            <w:ind w:left="1068" w:hanging="36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130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Категория добавляемого события выбирается в выпадающем списке.</w:t>
      </w:r>
    </w:p>
    <w:p w14:paraId="1E523370" w14:textId="77777777" w:rsidR="000649AB" w:rsidRPr="00EB2837" w:rsidRDefault="000649AB" w:rsidP="00EB2837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ru-RU" w:eastAsia="ru-RU"/>
          <w:rPrChange w:id="131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132" w:author="Красько Михаил" w:date="2025-01-18T09:57:00Z">
          <w:pPr>
            <w:numPr>
              <w:numId w:val="5"/>
            </w:numPr>
            <w:autoSpaceDE w:val="0"/>
            <w:autoSpaceDN w:val="0"/>
            <w:adjustRightInd w:val="0"/>
            <w:ind w:left="1068" w:hanging="36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133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Время выбирается в специальном элементе управления, как показано на рис.4.</w:t>
      </w:r>
    </w:p>
    <w:p w14:paraId="528C014A" w14:textId="77777777" w:rsidR="000649AB" w:rsidRPr="00EB2837" w:rsidDel="00725031" w:rsidRDefault="000649AB" w:rsidP="00EB2837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del w:id="134" w:author="Красько Михаил" w:date="2025-01-18T09:59:00Z"/>
          <w:color w:val="000000"/>
          <w:sz w:val="28"/>
          <w:szCs w:val="28"/>
          <w:lang w:val="ru-RU" w:eastAsia="ru-RU"/>
          <w:rPrChange w:id="135" w:author="Красько Михаил" w:date="2025-01-18T09:57:00Z">
            <w:rPr>
              <w:del w:id="136" w:author="Красько Михаил" w:date="2025-01-18T09:59:00Z"/>
              <w:rFonts w:ascii="Constantia" w:hAnsi="Constantia" w:cs="Consolas"/>
              <w:color w:val="000000"/>
              <w:lang w:val="ru-RU" w:eastAsia="ru-RU"/>
            </w:rPr>
          </w:rPrChange>
        </w:rPr>
        <w:pPrChange w:id="137" w:author="Красько Михаил" w:date="2025-01-18T09:57:00Z">
          <w:pPr>
            <w:numPr>
              <w:numId w:val="5"/>
            </w:numPr>
            <w:autoSpaceDE w:val="0"/>
            <w:autoSpaceDN w:val="0"/>
            <w:adjustRightInd w:val="0"/>
            <w:ind w:left="1068" w:hanging="360"/>
          </w:pPr>
        </w:pPrChange>
      </w:pPr>
      <w:r w:rsidRPr="00EB2837">
        <w:rPr>
          <w:color w:val="000000"/>
          <w:sz w:val="28"/>
          <w:szCs w:val="28"/>
          <w:lang w:val="ru-RU" w:eastAsia="ru-RU"/>
          <w:rPrChange w:id="138" w:author="Красько Михаил" w:date="2025-01-18T09:57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t>После нажатия «ОК» окно закрывается, а в главном окне органайзера в списке добавляется указанное событие.</w:t>
      </w:r>
    </w:p>
    <w:p w14:paraId="601A5729" w14:textId="77777777" w:rsidR="000649AB" w:rsidRPr="00725031" w:rsidDel="00725031" w:rsidRDefault="000649AB" w:rsidP="00EB2837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del w:id="139" w:author="Красько Михаил" w:date="2025-01-18T09:59:00Z"/>
          <w:color w:val="000000"/>
          <w:sz w:val="28"/>
          <w:szCs w:val="28"/>
          <w:lang w:val="ru-RU" w:eastAsia="ru-RU"/>
          <w:rPrChange w:id="140" w:author="Красько Михаил" w:date="2025-01-18T09:59:00Z">
            <w:rPr>
              <w:del w:id="141" w:author="Красько Михаил" w:date="2025-01-18T09:59:00Z"/>
              <w:rFonts w:ascii="Constantia" w:hAnsi="Constantia" w:cs="Consolas"/>
              <w:color w:val="000000"/>
              <w:lang w:val="ru-RU" w:eastAsia="ru-RU"/>
            </w:rPr>
          </w:rPrChange>
        </w:rPr>
        <w:pPrChange w:id="142" w:author="Красько Михаил" w:date="2025-01-18T09:57:00Z">
          <w:pPr>
            <w:autoSpaceDE w:val="0"/>
            <w:autoSpaceDN w:val="0"/>
            <w:adjustRightInd w:val="0"/>
          </w:pPr>
        </w:pPrChange>
      </w:pPr>
      <w:del w:id="143" w:author="Красько Михаил" w:date="2025-01-18T09:59:00Z">
        <w:r w:rsidRPr="00725031" w:rsidDel="00725031">
          <w:rPr>
            <w:color w:val="000000"/>
            <w:sz w:val="28"/>
            <w:szCs w:val="28"/>
            <w:lang w:val="ru-RU" w:eastAsia="ru-RU"/>
            <w:rPrChange w:id="144" w:author="Красько Михаил" w:date="2025-01-18T09:59:00Z">
              <w:rPr>
                <w:rFonts w:ascii="Constantia" w:hAnsi="Constantia" w:cs="Consolas"/>
                <w:color w:val="000000"/>
                <w:lang w:val="ru-RU" w:eastAsia="ru-RU"/>
              </w:rPr>
            </w:rPrChange>
          </w:rPr>
          <w:delText xml:space="preserve">  </w:delText>
        </w:r>
      </w:del>
    </w:p>
    <w:p w14:paraId="6D8EB395" w14:textId="77777777" w:rsidR="000649AB" w:rsidRPr="00725031" w:rsidRDefault="000649AB" w:rsidP="00725031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lang w:val="en-US" w:eastAsia="ru-RU"/>
          <w:rPrChange w:id="145" w:author="Красько Михаил" w:date="2025-01-18T09:59:00Z">
            <w:rPr>
              <w:rFonts w:ascii="Constantia" w:hAnsi="Constantia" w:cs="Consolas"/>
              <w:color w:val="000000"/>
              <w:lang w:val="ru-RU" w:eastAsia="ru-RU"/>
            </w:rPr>
          </w:rPrChange>
        </w:rPr>
        <w:pPrChange w:id="146" w:author="Красько Михаил" w:date="2025-01-18T09:59:00Z">
          <w:pPr>
            <w:autoSpaceDE w:val="0"/>
            <w:autoSpaceDN w:val="0"/>
            <w:adjustRightInd w:val="0"/>
          </w:pPr>
        </w:pPrChange>
      </w:pPr>
      <w:del w:id="147" w:author="Красько Михаил" w:date="2025-01-18T09:59:00Z">
        <w:r w:rsidRPr="00EB2837" w:rsidDel="00725031">
          <w:rPr>
            <w:color w:val="000000"/>
            <w:sz w:val="28"/>
            <w:szCs w:val="28"/>
            <w:lang w:val="ru-RU" w:eastAsia="ru-RU"/>
            <w:rPrChange w:id="148" w:author="Красько Михаил" w:date="2025-01-18T09:57:00Z">
              <w:rPr>
                <w:rFonts w:ascii="Constantia" w:hAnsi="Constantia" w:cs="Consolas"/>
                <w:color w:val="000000"/>
                <w:lang w:val="ru-RU" w:eastAsia="ru-RU"/>
              </w:rPr>
            </w:rPrChange>
          </w:rPr>
          <w:delText xml:space="preserve">        </w:delText>
        </w:r>
      </w:del>
    </w:p>
    <w:p w14:paraId="168C465B" w14:textId="6413DE5A" w:rsidR="000649AB" w:rsidRPr="00EB2837" w:rsidRDefault="000649AB" w:rsidP="00EB2837">
      <w:pPr>
        <w:autoSpaceDE w:val="0"/>
        <w:autoSpaceDN w:val="0"/>
        <w:adjustRightInd w:val="0"/>
        <w:spacing w:line="360" w:lineRule="auto"/>
        <w:rPr>
          <w:rFonts w:eastAsia="Times New Roman"/>
          <w:b/>
          <w:bCs/>
          <w:color w:val="000000"/>
          <w:sz w:val="28"/>
          <w:szCs w:val="28"/>
          <w:lang w:val="ru-RU" w:eastAsia="ru-RU"/>
          <w:rPrChange w:id="149" w:author="Красько Михаил" w:date="2025-01-18T09:57:00Z">
            <w:rPr>
              <w:rFonts w:ascii="Constantia" w:eastAsia="Times New Roman" w:hAnsi="Constantia" w:cs="Century Schoolbook"/>
              <w:b/>
              <w:bCs/>
              <w:color w:val="000000"/>
              <w:lang w:val="ru-RU" w:eastAsia="ru-RU"/>
            </w:rPr>
          </w:rPrChange>
        </w:rPr>
        <w:pPrChange w:id="150" w:author="Красько Михаил" w:date="2025-01-18T09:57:00Z">
          <w:pPr>
            <w:autoSpaceDE w:val="0"/>
            <w:autoSpaceDN w:val="0"/>
            <w:adjustRightInd w:val="0"/>
          </w:pPr>
        </w:pPrChange>
      </w:pPr>
      <w:r w:rsidRPr="00EB2837">
        <w:rPr>
          <w:rFonts w:eastAsia="Times New Roman"/>
          <w:b/>
          <w:bCs/>
          <w:color w:val="000000"/>
          <w:sz w:val="28"/>
          <w:szCs w:val="28"/>
          <w:lang w:val="ru-RU" w:eastAsia="ru-RU"/>
          <w:rPrChange w:id="151" w:author="Красько Михаил" w:date="2025-01-18T09:57:00Z">
            <w:rPr>
              <w:rFonts w:ascii="Constantia" w:eastAsia="Times New Roman" w:hAnsi="Constantia" w:cs="Century Schoolbook"/>
              <w:b/>
              <w:bCs/>
              <w:color w:val="000000"/>
              <w:lang w:val="ru-RU" w:eastAsia="ru-RU"/>
            </w:rPr>
          </w:rPrChange>
        </w:rPr>
        <w:t>Вариант 8:</w:t>
      </w:r>
    </w:p>
    <w:p w14:paraId="7B5C4D89" w14:textId="0A6508C0" w:rsidR="008F53CF" w:rsidRPr="00EB2837" w:rsidDel="00725031" w:rsidRDefault="000649AB" w:rsidP="00EB2837">
      <w:pPr>
        <w:spacing w:line="360" w:lineRule="auto"/>
        <w:rPr>
          <w:del w:id="152" w:author="Красько Михаил" w:date="2025-01-18T09:59:00Z"/>
          <w:sz w:val="28"/>
          <w:szCs w:val="28"/>
          <w:lang w:val="ru-RU"/>
          <w:rPrChange w:id="153" w:author="Красько Михаил" w:date="2025-01-18T09:57:00Z">
            <w:rPr>
              <w:del w:id="154" w:author="Красько Михаил" w:date="2025-01-18T09:59:00Z"/>
              <w:lang w:val="ru-RU"/>
            </w:rPr>
          </w:rPrChange>
        </w:rPr>
        <w:pPrChange w:id="155" w:author="Красько Михаил" w:date="2025-01-18T09:57:00Z">
          <w:pPr/>
        </w:pPrChange>
      </w:pPr>
      <w:r w:rsidRPr="00EB2837">
        <w:rPr>
          <w:noProof/>
          <w:sz w:val="28"/>
          <w:szCs w:val="28"/>
          <w:lang w:val="ru-RU"/>
          <w:rPrChange w:id="156" w:author="Красько Михаил" w:date="2025-01-18T09:57:00Z">
            <w:rPr>
              <w:noProof/>
              <w:lang w:val="ru-RU"/>
            </w:rPr>
          </w:rPrChange>
        </w:rPr>
        <w:drawing>
          <wp:inline distT="0" distB="0" distL="0" distR="0" wp14:anchorId="45AAE046" wp14:editId="21F9E222">
            <wp:extent cx="5478780" cy="4114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CBDC3" w14:textId="77777777" w:rsidR="00725031" w:rsidRPr="00725031" w:rsidRDefault="00725031" w:rsidP="00EB2837">
      <w:pPr>
        <w:spacing w:line="360" w:lineRule="auto"/>
        <w:rPr>
          <w:sz w:val="28"/>
          <w:szCs w:val="28"/>
          <w:lang w:val="en-US"/>
          <w:rPrChange w:id="157" w:author="Красько Михаил" w:date="2025-01-18T09:59:00Z">
            <w:rPr>
              <w:lang w:val="ru-RU"/>
            </w:rPr>
          </w:rPrChange>
        </w:rPr>
        <w:pPrChange w:id="158" w:author="Красько Михаил" w:date="2025-01-18T09:57:00Z">
          <w:pPr/>
        </w:pPrChange>
      </w:pPr>
    </w:p>
    <w:p w14:paraId="5109DAAC" w14:textId="77777777" w:rsidR="00725031" w:rsidRDefault="00725031" w:rsidP="00EB2837">
      <w:pPr>
        <w:spacing w:line="360" w:lineRule="auto"/>
        <w:rPr>
          <w:ins w:id="159" w:author="Красько Михаил" w:date="2025-01-18T09:59:00Z"/>
          <w:sz w:val="28"/>
          <w:szCs w:val="28"/>
          <w:lang w:val="en-US"/>
        </w:rPr>
      </w:pPr>
    </w:p>
    <w:p w14:paraId="7CDDD44E" w14:textId="77777777" w:rsidR="00725031" w:rsidRDefault="00725031" w:rsidP="00EB2837">
      <w:pPr>
        <w:spacing w:line="360" w:lineRule="auto"/>
        <w:rPr>
          <w:ins w:id="160" w:author="Красько Михаил" w:date="2025-01-18T09:59:00Z"/>
          <w:sz w:val="28"/>
          <w:szCs w:val="28"/>
          <w:lang w:val="en-US"/>
        </w:rPr>
      </w:pPr>
    </w:p>
    <w:p w14:paraId="5654369D" w14:textId="77777777" w:rsidR="00725031" w:rsidRDefault="00725031" w:rsidP="00EB2837">
      <w:pPr>
        <w:spacing w:line="360" w:lineRule="auto"/>
        <w:rPr>
          <w:ins w:id="161" w:author="Красько Михаил" w:date="2025-01-18T09:59:00Z"/>
          <w:sz w:val="28"/>
          <w:szCs w:val="28"/>
          <w:lang w:val="en-US"/>
        </w:rPr>
      </w:pPr>
    </w:p>
    <w:p w14:paraId="3EF874FA" w14:textId="4AA27AF7" w:rsidR="000649AB" w:rsidRPr="00725031" w:rsidDel="00725031" w:rsidRDefault="000649AB" w:rsidP="00EB2837">
      <w:pPr>
        <w:spacing w:line="360" w:lineRule="auto"/>
        <w:rPr>
          <w:del w:id="162" w:author="Красько Михаил" w:date="2025-01-18T09:59:00Z"/>
          <w:sz w:val="28"/>
          <w:szCs w:val="28"/>
          <w:lang w:val="ru-RU"/>
          <w:rPrChange w:id="163" w:author="Красько Михаил" w:date="2025-01-18T09:59:00Z">
            <w:rPr>
              <w:del w:id="164" w:author="Красько Михаил" w:date="2025-01-18T09:59:00Z"/>
              <w:lang w:val="en-US"/>
            </w:rPr>
          </w:rPrChange>
        </w:rPr>
        <w:pPrChange w:id="165" w:author="Красько Михаил" w:date="2025-01-18T09:57:00Z">
          <w:pPr/>
        </w:pPrChange>
      </w:pPr>
      <w:r w:rsidRPr="00EB2837">
        <w:rPr>
          <w:sz w:val="28"/>
          <w:szCs w:val="28"/>
          <w:lang w:val="ru-RU"/>
          <w:rPrChange w:id="166" w:author="Красько Михаил" w:date="2025-01-18T09:57:00Z">
            <w:rPr>
              <w:lang w:val="ru-RU"/>
            </w:rPr>
          </w:rPrChange>
        </w:rPr>
        <w:lastRenderedPageBreak/>
        <w:t>При выборе варианта, я опирался на следующий список:</w:t>
      </w:r>
    </w:p>
    <w:p w14:paraId="494BE750" w14:textId="77777777" w:rsidR="00596B79" w:rsidRPr="00725031" w:rsidRDefault="00596B79" w:rsidP="00EB2837">
      <w:pPr>
        <w:spacing w:line="360" w:lineRule="auto"/>
        <w:rPr>
          <w:sz w:val="28"/>
          <w:szCs w:val="28"/>
          <w:lang w:val="en-US"/>
          <w:rPrChange w:id="167" w:author="Красько Михаил" w:date="2025-01-18T09:59:00Z">
            <w:rPr>
              <w:lang w:val="en-US"/>
            </w:rPr>
          </w:rPrChange>
        </w:rPr>
        <w:pPrChange w:id="168" w:author="Красько Михаил" w:date="2025-01-18T09:57:00Z">
          <w:pPr/>
        </w:pPrChange>
      </w:pPr>
    </w:p>
    <w:p w14:paraId="03B81979" w14:textId="37EAB73F" w:rsidR="000649AB" w:rsidRPr="00EB2837" w:rsidDel="00725031" w:rsidRDefault="000649AB" w:rsidP="00EB2837">
      <w:pPr>
        <w:spacing w:line="360" w:lineRule="auto"/>
        <w:rPr>
          <w:del w:id="169" w:author="Красько Михаил" w:date="2025-01-18T09:59:00Z"/>
          <w:sz w:val="28"/>
          <w:szCs w:val="28"/>
          <w:lang w:val="ru-RU"/>
          <w:rPrChange w:id="170" w:author="Красько Михаил" w:date="2025-01-18T09:57:00Z">
            <w:rPr>
              <w:del w:id="171" w:author="Красько Михаил" w:date="2025-01-18T09:59:00Z"/>
              <w:lang w:val="ru-RU"/>
            </w:rPr>
          </w:rPrChange>
        </w:rPr>
        <w:pPrChange w:id="172" w:author="Красько Михаил" w:date="2025-01-18T09:57:00Z">
          <w:pPr/>
        </w:pPrChange>
      </w:pPr>
      <w:r w:rsidRPr="00EB2837">
        <w:rPr>
          <w:noProof/>
          <w:sz w:val="28"/>
          <w:szCs w:val="28"/>
          <w:lang w:val="ru-RU"/>
          <w:rPrChange w:id="173" w:author="Красько Михаил" w:date="2025-01-18T09:57:00Z">
            <w:rPr>
              <w:noProof/>
              <w:lang w:val="ru-RU"/>
            </w:rPr>
          </w:rPrChange>
        </w:rPr>
        <w:drawing>
          <wp:inline distT="0" distB="0" distL="0" distR="0" wp14:anchorId="64FFB9F1" wp14:editId="772BFFB0">
            <wp:extent cx="5940425" cy="17957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9F0BD" w14:textId="77777777" w:rsidR="00596B79" w:rsidRPr="00EB2837" w:rsidRDefault="00596B79" w:rsidP="00725031">
      <w:pPr>
        <w:spacing w:line="360" w:lineRule="auto"/>
        <w:rPr>
          <w:sz w:val="28"/>
          <w:szCs w:val="28"/>
          <w:lang w:val="en-US"/>
          <w:rPrChange w:id="174" w:author="Красько Михаил" w:date="2025-01-18T09:57:00Z">
            <w:rPr>
              <w:lang w:val="en-US"/>
            </w:rPr>
          </w:rPrChange>
        </w:rPr>
        <w:pPrChange w:id="175" w:author="Красько Михаил" w:date="2025-01-18T09:59:00Z">
          <w:pPr>
            <w:jc w:val="center"/>
          </w:pPr>
        </w:pPrChange>
      </w:pPr>
    </w:p>
    <w:p w14:paraId="5C270D8D" w14:textId="77777777" w:rsidR="007F704D" w:rsidRPr="00EB2837" w:rsidDel="00725031" w:rsidRDefault="00574506" w:rsidP="00EB2837">
      <w:pPr>
        <w:spacing w:line="360" w:lineRule="auto"/>
        <w:jc w:val="center"/>
        <w:rPr>
          <w:del w:id="176" w:author="Красько Михаил" w:date="2025-01-18T09:59:00Z"/>
          <w:sz w:val="28"/>
          <w:szCs w:val="28"/>
          <w:lang w:val="en-US"/>
          <w:rPrChange w:id="177" w:author="Красько Михаил" w:date="2025-01-18T09:57:00Z">
            <w:rPr>
              <w:del w:id="178" w:author="Красько Михаил" w:date="2025-01-18T09:59:00Z"/>
              <w:lang w:val="en-US"/>
            </w:rPr>
          </w:rPrChange>
        </w:rPr>
        <w:pPrChange w:id="17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80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70B26FE2" wp14:editId="68C4CCCA">
            <wp:extent cx="3600000" cy="1823499"/>
            <wp:effectExtent l="0" t="0" r="63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2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C380" w14:textId="77777777" w:rsidR="007F704D" w:rsidRPr="00EB2837" w:rsidRDefault="007F704D" w:rsidP="00725031">
      <w:pPr>
        <w:spacing w:line="360" w:lineRule="auto"/>
        <w:jc w:val="center"/>
        <w:rPr>
          <w:sz w:val="28"/>
          <w:szCs w:val="28"/>
          <w:lang w:val="en-US"/>
          <w:rPrChange w:id="181" w:author="Красько Михаил" w:date="2025-01-18T09:57:00Z">
            <w:rPr>
              <w:lang w:val="en-US"/>
            </w:rPr>
          </w:rPrChange>
        </w:rPr>
        <w:pPrChange w:id="182" w:author="Красько Михаил" w:date="2025-01-18T09:59:00Z">
          <w:pPr>
            <w:jc w:val="center"/>
          </w:pPr>
        </w:pPrChange>
      </w:pPr>
    </w:p>
    <w:p w14:paraId="5A727DE9" w14:textId="5E82D4B5" w:rsidR="000649AB" w:rsidRPr="00EB2837" w:rsidRDefault="00574506" w:rsidP="00EB2837">
      <w:pPr>
        <w:spacing w:line="360" w:lineRule="auto"/>
        <w:jc w:val="center"/>
        <w:rPr>
          <w:sz w:val="28"/>
          <w:szCs w:val="28"/>
          <w:lang w:val="en-US"/>
          <w:rPrChange w:id="183" w:author="Красько Михаил" w:date="2025-01-18T09:57:00Z">
            <w:rPr>
              <w:lang w:val="en-US"/>
            </w:rPr>
          </w:rPrChange>
        </w:rPr>
        <w:pPrChange w:id="184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85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40F78926" wp14:editId="3E712F08">
            <wp:extent cx="5760000" cy="1863312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6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9130" w14:textId="77777777" w:rsidR="007F704D" w:rsidRPr="00EB2837" w:rsidDel="00725031" w:rsidRDefault="00574506" w:rsidP="00EB2837">
      <w:pPr>
        <w:spacing w:line="360" w:lineRule="auto"/>
        <w:jc w:val="center"/>
        <w:rPr>
          <w:del w:id="186" w:author="Красько Михаил" w:date="2025-01-18T09:59:00Z"/>
          <w:sz w:val="28"/>
          <w:szCs w:val="28"/>
          <w:lang w:val="en-US"/>
          <w:rPrChange w:id="187" w:author="Красько Михаил" w:date="2025-01-18T09:57:00Z">
            <w:rPr>
              <w:del w:id="188" w:author="Красько Михаил" w:date="2025-01-18T09:59:00Z"/>
              <w:lang w:val="en-US"/>
            </w:rPr>
          </w:rPrChange>
        </w:rPr>
        <w:pPrChange w:id="18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90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5DAA2298" wp14:editId="126EC466">
            <wp:extent cx="4320000" cy="1380847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8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7383" w14:textId="77777777" w:rsidR="007F704D" w:rsidRPr="00EB2837" w:rsidRDefault="007F704D" w:rsidP="00725031">
      <w:pPr>
        <w:spacing w:line="360" w:lineRule="auto"/>
        <w:jc w:val="center"/>
        <w:rPr>
          <w:sz w:val="28"/>
          <w:szCs w:val="28"/>
          <w:lang w:val="en-US"/>
          <w:rPrChange w:id="191" w:author="Красько Михаил" w:date="2025-01-18T09:57:00Z">
            <w:rPr>
              <w:lang w:val="en-US"/>
            </w:rPr>
          </w:rPrChange>
        </w:rPr>
        <w:pPrChange w:id="192" w:author="Красько Михаил" w:date="2025-01-18T09:59:00Z">
          <w:pPr>
            <w:jc w:val="center"/>
          </w:pPr>
        </w:pPrChange>
      </w:pPr>
    </w:p>
    <w:p w14:paraId="7E1F715B" w14:textId="6B29D335" w:rsidR="00F4526E" w:rsidRPr="00EB2837" w:rsidDel="00725031" w:rsidRDefault="00574506" w:rsidP="00EB2837">
      <w:pPr>
        <w:spacing w:line="360" w:lineRule="auto"/>
        <w:jc w:val="center"/>
        <w:rPr>
          <w:del w:id="193" w:author="Красько Михаил" w:date="2025-01-18T09:59:00Z"/>
          <w:sz w:val="28"/>
          <w:szCs w:val="28"/>
          <w:lang w:val="en-US"/>
          <w:rPrChange w:id="194" w:author="Красько Михаил" w:date="2025-01-18T09:57:00Z">
            <w:rPr>
              <w:del w:id="195" w:author="Красько Михаил" w:date="2025-01-18T09:59:00Z"/>
              <w:lang w:val="en-US"/>
            </w:rPr>
          </w:rPrChange>
        </w:rPr>
        <w:pPrChange w:id="196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97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2FBD071F" wp14:editId="3294D2FB">
            <wp:extent cx="4320000" cy="1458485"/>
            <wp:effectExtent l="0" t="0" r="444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3FBB" w14:textId="77777777" w:rsidR="007F704D" w:rsidRPr="00EB2837" w:rsidRDefault="007F704D" w:rsidP="00725031">
      <w:pPr>
        <w:spacing w:line="360" w:lineRule="auto"/>
        <w:jc w:val="center"/>
        <w:rPr>
          <w:sz w:val="28"/>
          <w:szCs w:val="28"/>
          <w:lang w:val="en-US"/>
          <w:rPrChange w:id="198" w:author="Красько Михаил" w:date="2025-01-18T09:57:00Z">
            <w:rPr>
              <w:lang w:val="en-US"/>
            </w:rPr>
          </w:rPrChange>
        </w:rPr>
        <w:pPrChange w:id="199" w:author="Красько Михаил" w:date="2025-01-18T09:59:00Z">
          <w:pPr>
            <w:jc w:val="center"/>
          </w:pPr>
        </w:pPrChange>
      </w:pPr>
    </w:p>
    <w:p w14:paraId="0370D932" w14:textId="77777777" w:rsidR="007F704D" w:rsidRPr="00EB2837" w:rsidDel="00725031" w:rsidRDefault="00574506" w:rsidP="00EB2837">
      <w:pPr>
        <w:spacing w:line="360" w:lineRule="auto"/>
        <w:jc w:val="center"/>
        <w:rPr>
          <w:del w:id="200" w:author="Красько Михаил" w:date="2025-01-18T09:59:00Z"/>
          <w:sz w:val="28"/>
          <w:szCs w:val="28"/>
          <w:lang w:val="en-US"/>
          <w:rPrChange w:id="201" w:author="Красько Михаил" w:date="2025-01-18T09:57:00Z">
            <w:rPr>
              <w:del w:id="202" w:author="Красько Михаил" w:date="2025-01-18T09:59:00Z"/>
              <w:lang w:val="en-US"/>
            </w:rPr>
          </w:rPrChange>
        </w:rPr>
        <w:pPrChange w:id="203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204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782487BC" wp14:editId="33147337">
            <wp:extent cx="4320000" cy="3099974"/>
            <wp:effectExtent l="0" t="0" r="444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9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9004" w14:textId="77777777" w:rsidR="007F704D" w:rsidRPr="00EB2837" w:rsidRDefault="007F704D" w:rsidP="00725031">
      <w:pPr>
        <w:spacing w:line="360" w:lineRule="auto"/>
        <w:jc w:val="center"/>
        <w:rPr>
          <w:sz w:val="28"/>
          <w:szCs w:val="28"/>
          <w:lang w:val="en-US"/>
          <w:rPrChange w:id="205" w:author="Красько Михаил" w:date="2025-01-18T09:57:00Z">
            <w:rPr>
              <w:lang w:val="en-US"/>
            </w:rPr>
          </w:rPrChange>
        </w:rPr>
        <w:pPrChange w:id="206" w:author="Красько Михаил" w:date="2025-01-18T09:59:00Z">
          <w:pPr>
            <w:jc w:val="center"/>
          </w:pPr>
        </w:pPrChange>
      </w:pPr>
    </w:p>
    <w:p w14:paraId="72947D5C" w14:textId="71FFF542" w:rsidR="00F4526E" w:rsidRPr="00EB2837" w:rsidRDefault="00574506" w:rsidP="00EB2837">
      <w:pPr>
        <w:spacing w:line="360" w:lineRule="auto"/>
        <w:jc w:val="center"/>
        <w:rPr>
          <w:sz w:val="28"/>
          <w:szCs w:val="28"/>
          <w:lang w:val="en-US"/>
          <w:rPrChange w:id="207" w:author="Красько Михаил" w:date="2025-01-18T09:57:00Z">
            <w:rPr>
              <w:lang w:val="en-US"/>
            </w:rPr>
          </w:rPrChange>
        </w:rPr>
        <w:pPrChange w:id="208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209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3971453C" wp14:editId="22192D28">
            <wp:extent cx="4320000" cy="189104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9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F0FA" w14:textId="17C2D408" w:rsidR="007F704D" w:rsidRPr="00EB2837" w:rsidDel="00725031" w:rsidRDefault="00574506" w:rsidP="00EB2837">
      <w:pPr>
        <w:spacing w:line="360" w:lineRule="auto"/>
        <w:jc w:val="center"/>
        <w:rPr>
          <w:del w:id="210" w:author="Красько Михаил" w:date="2025-01-18T09:59:00Z"/>
          <w:sz w:val="28"/>
          <w:szCs w:val="28"/>
          <w:lang w:val="en-US"/>
          <w:rPrChange w:id="211" w:author="Красько Михаил" w:date="2025-01-18T09:57:00Z">
            <w:rPr>
              <w:del w:id="212" w:author="Красько Михаил" w:date="2025-01-18T09:59:00Z"/>
              <w:lang w:val="en-US"/>
            </w:rPr>
          </w:rPrChange>
        </w:rPr>
        <w:pPrChange w:id="213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214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3F714259" wp14:editId="41068B22">
            <wp:extent cx="4320000" cy="2501052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0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9171" w14:textId="77777777" w:rsidR="007F704D" w:rsidRPr="00EB2837" w:rsidRDefault="007F704D" w:rsidP="00725031">
      <w:pPr>
        <w:spacing w:line="360" w:lineRule="auto"/>
        <w:jc w:val="center"/>
        <w:rPr>
          <w:sz w:val="28"/>
          <w:szCs w:val="28"/>
          <w:lang w:val="en-US"/>
          <w:rPrChange w:id="215" w:author="Красько Михаил" w:date="2025-01-18T09:57:00Z">
            <w:rPr>
              <w:lang w:val="en-US"/>
            </w:rPr>
          </w:rPrChange>
        </w:rPr>
        <w:pPrChange w:id="216" w:author="Красько Михаил" w:date="2025-01-18T09:59:00Z">
          <w:pPr>
            <w:jc w:val="center"/>
          </w:pPr>
        </w:pPrChange>
      </w:pPr>
    </w:p>
    <w:p w14:paraId="45812DDF" w14:textId="38DA450B" w:rsidR="00F4526E" w:rsidRPr="00EB2837" w:rsidDel="00725031" w:rsidRDefault="00574506" w:rsidP="00EB2837">
      <w:pPr>
        <w:spacing w:line="360" w:lineRule="auto"/>
        <w:jc w:val="center"/>
        <w:rPr>
          <w:del w:id="217" w:author="Красько Михаил" w:date="2025-01-18T09:59:00Z"/>
          <w:sz w:val="28"/>
          <w:szCs w:val="28"/>
          <w:lang w:val="en-US"/>
          <w:rPrChange w:id="218" w:author="Красько Михаил" w:date="2025-01-18T09:57:00Z">
            <w:rPr>
              <w:del w:id="219" w:author="Красько Михаил" w:date="2025-01-18T09:59:00Z"/>
              <w:lang w:val="en-US"/>
            </w:rPr>
          </w:rPrChange>
        </w:rPr>
        <w:pPrChange w:id="220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221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64D88829" wp14:editId="38376ABC">
            <wp:extent cx="4320000" cy="198531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032BF" w14:textId="77777777" w:rsidR="007F704D" w:rsidRPr="00EB2837" w:rsidRDefault="007F704D" w:rsidP="00725031">
      <w:pPr>
        <w:spacing w:line="360" w:lineRule="auto"/>
        <w:jc w:val="center"/>
        <w:rPr>
          <w:sz w:val="28"/>
          <w:szCs w:val="28"/>
          <w:lang w:val="en-US"/>
          <w:rPrChange w:id="222" w:author="Красько Михаил" w:date="2025-01-18T09:57:00Z">
            <w:rPr>
              <w:lang w:val="en-US"/>
            </w:rPr>
          </w:rPrChange>
        </w:rPr>
        <w:pPrChange w:id="223" w:author="Красько Михаил" w:date="2025-01-18T09:59:00Z">
          <w:pPr>
            <w:jc w:val="center"/>
          </w:pPr>
        </w:pPrChange>
      </w:pPr>
    </w:p>
    <w:p w14:paraId="3CF7CC73" w14:textId="77777777" w:rsidR="007F704D" w:rsidRPr="00EB2837" w:rsidRDefault="00574506" w:rsidP="00EB2837">
      <w:pPr>
        <w:spacing w:line="360" w:lineRule="auto"/>
        <w:jc w:val="center"/>
        <w:rPr>
          <w:sz w:val="28"/>
          <w:szCs w:val="28"/>
          <w:lang w:val="en-US"/>
          <w:rPrChange w:id="224" w:author="Красько Михаил" w:date="2025-01-18T09:57:00Z">
            <w:rPr>
              <w:lang w:val="en-US"/>
            </w:rPr>
          </w:rPrChange>
        </w:rPr>
        <w:pPrChange w:id="225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226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66441BED" wp14:editId="722CB562">
            <wp:extent cx="4320000" cy="1802311"/>
            <wp:effectExtent l="0" t="0" r="444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0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416FE" w14:textId="57ADADF7" w:rsidR="00F4526E" w:rsidRPr="00EB2837" w:rsidDel="00725031" w:rsidRDefault="00574506" w:rsidP="00EB2837">
      <w:pPr>
        <w:spacing w:line="360" w:lineRule="auto"/>
        <w:jc w:val="center"/>
        <w:rPr>
          <w:del w:id="227" w:author="Красько Михаил" w:date="2025-01-18T09:59:00Z"/>
          <w:sz w:val="28"/>
          <w:szCs w:val="28"/>
          <w:lang w:val="en-US"/>
          <w:rPrChange w:id="228" w:author="Красько Михаил" w:date="2025-01-18T09:57:00Z">
            <w:rPr>
              <w:del w:id="229" w:author="Красько Михаил" w:date="2025-01-18T09:59:00Z"/>
              <w:lang w:val="en-US"/>
            </w:rPr>
          </w:rPrChange>
        </w:rPr>
        <w:pPrChange w:id="230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231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1A07DF13" wp14:editId="14A75320">
            <wp:extent cx="4320000" cy="2390141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A82D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232" w:author="Красько Михаил" w:date="2025-01-18T09:57:00Z">
            <w:rPr>
              <w:lang w:val="en-US"/>
            </w:rPr>
          </w:rPrChange>
        </w:rPr>
        <w:pPrChange w:id="233" w:author="Красько Михаил" w:date="2025-01-18T09:59:00Z">
          <w:pPr>
            <w:jc w:val="center"/>
          </w:pPr>
        </w:pPrChange>
      </w:pPr>
    </w:p>
    <w:p w14:paraId="4D0B3E11" w14:textId="79658544" w:rsidR="00F4526E" w:rsidRPr="00EB2837" w:rsidDel="007F704D" w:rsidRDefault="00596B79" w:rsidP="00EB2837">
      <w:pPr>
        <w:spacing w:line="360" w:lineRule="auto"/>
        <w:jc w:val="center"/>
        <w:rPr>
          <w:del w:id="234" w:author="Красько Михаил" w:date="2025-01-18T09:39:00Z"/>
          <w:sz w:val="28"/>
          <w:szCs w:val="28"/>
          <w:lang w:val="en-US"/>
          <w:rPrChange w:id="235" w:author="Красько Михаил" w:date="2025-01-18T09:57:00Z">
            <w:rPr>
              <w:del w:id="236" w:author="Красько Михаил" w:date="2025-01-18T09:39:00Z"/>
              <w:lang w:val="en-US"/>
            </w:rPr>
          </w:rPrChange>
        </w:rPr>
        <w:pPrChange w:id="237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238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24A80ECF" wp14:editId="7865E135">
            <wp:extent cx="3600000" cy="713099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1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69AB" w14:textId="77777777" w:rsidR="00596B79" w:rsidRPr="00EB2837" w:rsidDel="007F704D" w:rsidRDefault="00596B79" w:rsidP="00EB2837">
      <w:pPr>
        <w:spacing w:line="360" w:lineRule="auto"/>
        <w:jc w:val="center"/>
        <w:rPr>
          <w:del w:id="239" w:author="Красько Михаил" w:date="2025-01-18T09:39:00Z"/>
          <w:sz w:val="28"/>
          <w:szCs w:val="28"/>
          <w:lang w:val="en-US"/>
          <w:rPrChange w:id="240" w:author="Красько Михаил" w:date="2025-01-18T09:57:00Z">
            <w:rPr>
              <w:del w:id="241" w:author="Красько Михаил" w:date="2025-01-18T09:39:00Z"/>
              <w:lang w:val="en-US"/>
            </w:rPr>
          </w:rPrChange>
        </w:rPr>
        <w:pPrChange w:id="242" w:author="Красько Михаил" w:date="2025-01-18T09:57:00Z">
          <w:pPr>
            <w:jc w:val="center"/>
          </w:pPr>
        </w:pPrChange>
      </w:pPr>
    </w:p>
    <w:p w14:paraId="043783F9" w14:textId="77777777" w:rsidR="00596B79" w:rsidRPr="00EB2837" w:rsidDel="007F704D" w:rsidRDefault="00596B79" w:rsidP="00EB2837">
      <w:pPr>
        <w:spacing w:line="360" w:lineRule="auto"/>
        <w:jc w:val="center"/>
        <w:rPr>
          <w:del w:id="243" w:author="Красько Михаил" w:date="2025-01-18T09:39:00Z"/>
          <w:sz w:val="28"/>
          <w:szCs w:val="28"/>
          <w:lang w:val="en-US"/>
          <w:rPrChange w:id="244" w:author="Красько Михаил" w:date="2025-01-18T09:57:00Z">
            <w:rPr>
              <w:del w:id="245" w:author="Красько Михаил" w:date="2025-01-18T09:39:00Z"/>
              <w:lang w:val="en-US"/>
            </w:rPr>
          </w:rPrChange>
        </w:rPr>
        <w:pPrChange w:id="246" w:author="Красько Михаил" w:date="2025-01-18T09:57:00Z">
          <w:pPr>
            <w:jc w:val="center"/>
          </w:pPr>
        </w:pPrChange>
      </w:pPr>
    </w:p>
    <w:p w14:paraId="7000E12B" w14:textId="77777777" w:rsidR="00596B79" w:rsidRPr="00EB2837" w:rsidDel="007F704D" w:rsidRDefault="00596B79" w:rsidP="00EB2837">
      <w:pPr>
        <w:spacing w:line="360" w:lineRule="auto"/>
        <w:jc w:val="center"/>
        <w:rPr>
          <w:del w:id="247" w:author="Красько Михаил" w:date="2025-01-18T09:39:00Z"/>
          <w:sz w:val="28"/>
          <w:szCs w:val="28"/>
          <w:lang w:val="en-US"/>
          <w:rPrChange w:id="248" w:author="Красько Михаил" w:date="2025-01-18T09:57:00Z">
            <w:rPr>
              <w:del w:id="249" w:author="Красько Михаил" w:date="2025-01-18T09:39:00Z"/>
              <w:lang w:val="en-US"/>
            </w:rPr>
          </w:rPrChange>
        </w:rPr>
        <w:pPrChange w:id="250" w:author="Красько Михаил" w:date="2025-01-18T09:57:00Z">
          <w:pPr>
            <w:jc w:val="center"/>
          </w:pPr>
        </w:pPrChange>
      </w:pPr>
    </w:p>
    <w:p w14:paraId="47074679" w14:textId="77777777" w:rsidR="00596B79" w:rsidRPr="00EB2837" w:rsidDel="007F704D" w:rsidRDefault="00596B79" w:rsidP="00EB2837">
      <w:pPr>
        <w:spacing w:line="360" w:lineRule="auto"/>
        <w:jc w:val="center"/>
        <w:rPr>
          <w:del w:id="251" w:author="Красько Михаил" w:date="2025-01-18T09:39:00Z"/>
          <w:sz w:val="28"/>
          <w:szCs w:val="28"/>
          <w:lang w:val="en-US"/>
          <w:rPrChange w:id="252" w:author="Красько Михаил" w:date="2025-01-18T09:57:00Z">
            <w:rPr>
              <w:del w:id="253" w:author="Красько Михаил" w:date="2025-01-18T09:39:00Z"/>
              <w:lang w:val="en-US"/>
            </w:rPr>
          </w:rPrChange>
        </w:rPr>
        <w:pPrChange w:id="254" w:author="Красько Михаил" w:date="2025-01-18T09:57:00Z">
          <w:pPr>
            <w:jc w:val="center"/>
          </w:pPr>
        </w:pPrChange>
      </w:pPr>
    </w:p>
    <w:p w14:paraId="6AFE9532" w14:textId="77777777" w:rsidR="00596B79" w:rsidRPr="00EB2837" w:rsidDel="007F704D" w:rsidRDefault="00596B79" w:rsidP="00EB2837">
      <w:pPr>
        <w:spacing w:line="360" w:lineRule="auto"/>
        <w:jc w:val="center"/>
        <w:rPr>
          <w:del w:id="255" w:author="Красько Михаил" w:date="2025-01-18T09:39:00Z"/>
          <w:sz w:val="28"/>
          <w:szCs w:val="28"/>
          <w:lang w:val="en-US"/>
          <w:rPrChange w:id="256" w:author="Красько Михаил" w:date="2025-01-18T09:57:00Z">
            <w:rPr>
              <w:del w:id="257" w:author="Красько Михаил" w:date="2025-01-18T09:39:00Z"/>
              <w:lang w:val="en-US"/>
            </w:rPr>
          </w:rPrChange>
        </w:rPr>
        <w:pPrChange w:id="258" w:author="Красько Михаил" w:date="2025-01-18T09:57:00Z">
          <w:pPr>
            <w:jc w:val="center"/>
          </w:pPr>
        </w:pPrChange>
      </w:pPr>
    </w:p>
    <w:p w14:paraId="6E0F6690" w14:textId="77777777" w:rsidR="00596B79" w:rsidRPr="00EB2837" w:rsidDel="00725031" w:rsidRDefault="00596B79" w:rsidP="00725031">
      <w:pPr>
        <w:spacing w:line="360" w:lineRule="auto"/>
        <w:jc w:val="center"/>
        <w:rPr>
          <w:del w:id="259" w:author="Красько Михаил" w:date="2025-01-18T09:59:00Z"/>
          <w:sz w:val="28"/>
          <w:szCs w:val="28"/>
          <w:lang w:val="en-US"/>
          <w:rPrChange w:id="260" w:author="Красько Михаил" w:date="2025-01-18T09:57:00Z">
            <w:rPr>
              <w:del w:id="261" w:author="Красько Михаил" w:date="2025-01-18T09:59:00Z"/>
              <w:lang w:val="en-US"/>
            </w:rPr>
          </w:rPrChange>
        </w:rPr>
        <w:pPrChange w:id="262" w:author="Красько Михаил" w:date="2025-01-18T09:59:00Z">
          <w:pPr/>
        </w:pPrChange>
      </w:pPr>
    </w:p>
    <w:p w14:paraId="7755FE6E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263" w:author="Красько Михаил" w:date="2025-01-18T09:57:00Z">
            <w:rPr>
              <w:lang w:val="en-US"/>
            </w:rPr>
          </w:rPrChange>
        </w:rPr>
        <w:pPrChange w:id="264" w:author="Красько Михаил" w:date="2025-01-18T09:59:00Z">
          <w:pPr>
            <w:jc w:val="center"/>
          </w:pPr>
        </w:pPrChange>
      </w:pPr>
    </w:p>
    <w:p w14:paraId="039DD537" w14:textId="393B136B" w:rsidR="00596B79" w:rsidRPr="00EB2837" w:rsidDel="007F704D" w:rsidRDefault="00596B79" w:rsidP="00EB2837">
      <w:pPr>
        <w:spacing w:line="360" w:lineRule="auto"/>
        <w:jc w:val="center"/>
        <w:rPr>
          <w:del w:id="265" w:author="Красько Михаил" w:date="2025-01-18T09:39:00Z"/>
          <w:sz w:val="28"/>
          <w:szCs w:val="28"/>
          <w:lang w:val="en-US"/>
          <w:rPrChange w:id="266" w:author="Красько Михаил" w:date="2025-01-18T09:57:00Z">
            <w:rPr>
              <w:del w:id="267" w:author="Красько Михаил" w:date="2025-01-18T09:39:00Z"/>
              <w:lang w:val="en-US"/>
            </w:rPr>
          </w:rPrChange>
        </w:rPr>
        <w:pPrChange w:id="268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269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1EC1C040" wp14:editId="217421FF">
            <wp:extent cx="3600000" cy="640678"/>
            <wp:effectExtent l="0" t="0" r="63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64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472" w14:textId="77777777" w:rsidR="00F4526E" w:rsidRPr="00EB2837" w:rsidDel="007F704D" w:rsidRDefault="00F4526E" w:rsidP="00EB2837">
      <w:pPr>
        <w:spacing w:line="360" w:lineRule="auto"/>
        <w:jc w:val="center"/>
        <w:rPr>
          <w:del w:id="270" w:author="Красько Михаил" w:date="2025-01-18T09:39:00Z"/>
          <w:sz w:val="28"/>
          <w:szCs w:val="28"/>
          <w:lang w:val="en-US"/>
          <w:rPrChange w:id="271" w:author="Красько Михаил" w:date="2025-01-18T09:57:00Z">
            <w:rPr>
              <w:del w:id="272" w:author="Красько Михаил" w:date="2025-01-18T09:39:00Z"/>
              <w:lang w:val="en-US"/>
            </w:rPr>
          </w:rPrChange>
        </w:rPr>
        <w:pPrChange w:id="273" w:author="Красько Михаил" w:date="2025-01-18T09:57:00Z">
          <w:pPr>
            <w:jc w:val="center"/>
          </w:pPr>
        </w:pPrChange>
      </w:pPr>
    </w:p>
    <w:p w14:paraId="02E4B2CC" w14:textId="77777777" w:rsidR="00F4526E" w:rsidRPr="00EB2837" w:rsidDel="007F704D" w:rsidRDefault="00F4526E" w:rsidP="00EB2837">
      <w:pPr>
        <w:spacing w:line="360" w:lineRule="auto"/>
        <w:jc w:val="center"/>
        <w:rPr>
          <w:del w:id="274" w:author="Красько Михаил" w:date="2025-01-18T09:39:00Z"/>
          <w:sz w:val="28"/>
          <w:szCs w:val="28"/>
          <w:lang w:val="en-US"/>
          <w:rPrChange w:id="275" w:author="Красько Михаил" w:date="2025-01-18T09:57:00Z">
            <w:rPr>
              <w:del w:id="276" w:author="Красько Михаил" w:date="2025-01-18T09:39:00Z"/>
              <w:lang w:val="en-US"/>
            </w:rPr>
          </w:rPrChange>
        </w:rPr>
        <w:pPrChange w:id="277" w:author="Красько Михаил" w:date="2025-01-18T09:57:00Z">
          <w:pPr>
            <w:jc w:val="center"/>
          </w:pPr>
        </w:pPrChange>
      </w:pPr>
    </w:p>
    <w:p w14:paraId="2F71290A" w14:textId="77777777" w:rsidR="00596B79" w:rsidRPr="00EB2837" w:rsidDel="007F704D" w:rsidRDefault="00596B79" w:rsidP="00EB2837">
      <w:pPr>
        <w:spacing w:line="360" w:lineRule="auto"/>
        <w:jc w:val="center"/>
        <w:rPr>
          <w:del w:id="278" w:author="Красько Михаил" w:date="2025-01-18T09:39:00Z"/>
          <w:sz w:val="28"/>
          <w:szCs w:val="28"/>
          <w:lang w:val="en-US"/>
          <w:rPrChange w:id="279" w:author="Красько Михаил" w:date="2025-01-18T09:57:00Z">
            <w:rPr>
              <w:del w:id="280" w:author="Красько Михаил" w:date="2025-01-18T09:39:00Z"/>
              <w:lang w:val="en-US"/>
            </w:rPr>
          </w:rPrChange>
        </w:rPr>
        <w:pPrChange w:id="281" w:author="Красько Михаил" w:date="2025-01-18T09:57:00Z">
          <w:pPr>
            <w:jc w:val="center"/>
          </w:pPr>
        </w:pPrChange>
      </w:pPr>
    </w:p>
    <w:p w14:paraId="703F756E" w14:textId="77777777" w:rsidR="00596B79" w:rsidRPr="00EB2837" w:rsidDel="007F704D" w:rsidRDefault="00596B79" w:rsidP="00EB2837">
      <w:pPr>
        <w:spacing w:line="360" w:lineRule="auto"/>
        <w:jc w:val="center"/>
        <w:rPr>
          <w:del w:id="282" w:author="Красько Михаил" w:date="2025-01-18T09:39:00Z"/>
          <w:sz w:val="28"/>
          <w:szCs w:val="28"/>
          <w:lang w:val="en-US"/>
          <w:rPrChange w:id="283" w:author="Красько Михаил" w:date="2025-01-18T09:57:00Z">
            <w:rPr>
              <w:del w:id="284" w:author="Красько Михаил" w:date="2025-01-18T09:39:00Z"/>
              <w:lang w:val="en-US"/>
            </w:rPr>
          </w:rPrChange>
        </w:rPr>
        <w:pPrChange w:id="285" w:author="Красько Михаил" w:date="2025-01-18T09:57:00Z">
          <w:pPr>
            <w:jc w:val="center"/>
          </w:pPr>
        </w:pPrChange>
      </w:pPr>
    </w:p>
    <w:p w14:paraId="1BE0A085" w14:textId="77777777" w:rsidR="00596B79" w:rsidRPr="00EB2837" w:rsidDel="007F704D" w:rsidRDefault="00596B79" w:rsidP="00EB2837">
      <w:pPr>
        <w:spacing w:line="360" w:lineRule="auto"/>
        <w:jc w:val="center"/>
        <w:rPr>
          <w:del w:id="286" w:author="Красько Михаил" w:date="2025-01-18T09:39:00Z"/>
          <w:sz w:val="28"/>
          <w:szCs w:val="28"/>
          <w:lang w:val="en-US"/>
          <w:rPrChange w:id="287" w:author="Красько Михаил" w:date="2025-01-18T09:57:00Z">
            <w:rPr>
              <w:del w:id="288" w:author="Красько Михаил" w:date="2025-01-18T09:39:00Z"/>
              <w:lang w:val="en-US"/>
            </w:rPr>
          </w:rPrChange>
        </w:rPr>
        <w:pPrChange w:id="289" w:author="Красько Михаил" w:date="2025-01-18T09:57:00Z">
          <w:pPr>
            <w:jc w:val="center"/>
          </w:pPr>
        </w:pPrChange>
      </w:pPr>
    </w:p>
    <w:p w14:paraId="6B9F49EB" w14:textId="77777777" w:rsidR="00596B79" w:rsidRPr="00EB2837" w:rsidDel="007F704D" w:rsidRDefault="00596B79" w:rsidP="00EB2837">
      <w:pPr>
        <w:spacing w:line="360" w:lineRule="auto"/>
        <w:jc w:val="center"/>
        <w:rPr>
          <w:del w:id="290" w:author="Красько Михаил" w:date="2025-01-18T09:39:00Z"/>
          <w:sz w:val="28"/>
          <w:szCs w:val="28"/>
          <w:lang w:val="en-US"/>
          <w:rPrChange w:id="291" w:author="Красько Михаил" w:date="2025-01-18T09:57:00Z">
            <w:rPr>
              <w:del w:id="292" w:author="Красько Михаил" w:date="2025-01-18T09:39:00Z"/>
              <w:lang w:val="en-US"/>
            </w:rPr>
          </w:rPrChange>
        </w:rPr>
        <w:pPrChange w:id="293" w:author="Красько Михаил" w:date="2025-01-18T09:57:00Z">
          <w:pPr>
            <w:jc w:val="center"/>
          </w:pPr>
        </w:pPrChange>
      </w:pPr>
    </w:p>
    <w:p w14:paraId="3214189B" w14:textId="77777777" w:rsidR="00596B79" w:rsidRPr="00EB2837" w:rsidDel="007F704D" w:rsidRDefault="00596B79" w:rsidP="00EB2837">
      <w:pPr>
        <w:spacing w:line="360" w:lineRule="auto"/>
        <w:jc w:val="center"/>
        <w:rPr>
          <w:del w:id="294" w:author="Красько Михаил" w:date="2025-01-18T09:39:00Z"/>
          <w:sz w:val="28"/>
          <w:szCs w:val="28"/>
          <w:lang w:val="en-US"/>
          <w:rPrChange w:id="295" w:author="Красько Михаил" w:date="2025-01-18T09:57:00Z">
            <w:rPr>
              <w:del w:id="296" w:author="Красько Михаил" w:date="2025-01-18T09:39:00Z"/>
              <w:lang w:val="en-US"/>
            </w:rPr>
          </w:rPrChange>
        </w:rPr>
        <w:pPrChange w:id="297" w:author="Красько Михаил" w:date="2025-01-18T09:57:00Z">
          <w:pPr>
            <w:jc w:val="center"/>
          </w:pPr>
        </w:pPrChange>
      </w:pPr>
    </w:p>
    <w:p w14:paraId="5D1873DA" w14:textId="77777777" w:rsidR="00596B79" w:rsidRPr="00EB2837" w:rsidDel="007F704D" w:rsidRDefault="00596B79" w:rsidP="00EB2837">
      <w:pPr>
        <w:spacing w:line="360" w:lineRule="auto"/>
        <w:jc w:val="center"/>
        <w:rPr>
          <w:del w:id="298" w:author="Красько Михаил" w:date="2025-01-18T09:39:00Z"/>
          <w:sz w:val="28"/>
          <w:szCs w:val="28"/>
          <w:lang w:val="en-US"/>
          <w:rPrChange w:id="299" w:author="Красько Михаил" w:date="2025-01-18T09:57:00Z">
            <w:rPr>
              <w:del w:id="300" w:author="Красько Михаил" w:date="2025-01-18T09:39:00Z"/>
              <w:lang w:val="en-US"/>
            </w:rPr>
          </w:rPrChange>
        </w:rPr>
        <w:pPrChange w:id="301" w:author="Красько Михаил" w:date="2025-01-18T09:57:00Z">
          <w:pPr>
            <w:jc w:val="center"/>
          </w:pPr>
        </w:pPrChange>
      </w:pPr>
    </w:p>
    <w:p w14:paraId="31460639" w14:textId="77777777" w:rsidR="00596B79" w:rsidRPr="00EB2837" w:rsidDel="007F704D" w:rsidRDefault="00596B79" w:rsidP="00EB2837">
      <w:pPr>
        <w:spacing w:line="360" w:lineRule="auto"/>
        <w:jc w:val="center"/>
        <w:rPr>
          <w:del w:id="302" w:author="Красько Михаил" w:date="2025-01-18T09:39:00Z"/>
          <w:sz w:val="28"/>
          <w:szCs w:val="28"/>
          <w:lang w:val="en-US"/>
          <w:rPrChange w:id="303" w:author="Красько Михаил" w:date="2025-01-18T09:57:00Z">
            <w:rPr>
              <w:del w:id="304" w:author="Красько Михаил" w:date="2025-01-18T09:39:00Z"/>
              <w:lang w:val="en-US"/>
            </w:rPr>
          </w:rPrChange>
        </w:rPr>
        <w:pPrChange w:id="305" w:author="Красько Михаил" w:date="2025-01-18T09:57:00Z">
          <w:pPr>
            <w:jc w:val="center"/>
          </w:pPr>
        </w:pPrChange>
      </w:pPr>
    </w:p>
    <w:p w14:paraId="7A110313" w14:textId="77777777" w:rsidR="00596B79" w:rsidRPr="00EB2837" w:rsidDel="007F704D" w:rsidRDefault="00596B79" w:rsidP="00EB2837">
      <w:pPr>
        <w:spacing w:line="360" w:lineRule="auto"/>
        <w:jc w:val="center"/>
        <w:rPr>
          <w:del w:id="306" w:author="Красько Михаил" w:date="2025-01-18T09:39:00Z"/>
          <w:sz w:val="28"/>
          <w:szCs w:val="28"/>
          <w:lang w:val="en-US"/>
          <w:rPrChange w:id="307" w:author="Красько Михаил" w:date="2025-01-18T09:57:00Z">
            <w:rPr>
              <w:del w:id="308" w:author="Красько Михаил" w:date="2025-01-18T09:39:00Z"/>
              <w:lang w:val="en-US"/>
            </w:rPr>
          </w:rPrChange>
        </w:rPr>
        <w:pPrChange w:id="309" w:author="Красько Михаил" w:date="2025-01-18T09:57:00Z">
          <w:pPr>
            <w:jc w:val="center"/>
          </w:pPr>
        </w:pPrChange>
      </w:pPr>
    </w:p>
    <w:p w14:paraId="6A3414AA" w14:textId="77777777" w:rsidR="00596B79" w:rsidRPr="00EB2837" w:rsidDel="007F704D" w:rsidRDefault="00596B79" w:rsidP="00EB2837">
      <w:pPr>
        <w:spacing w:line="360" w:lineRule="auto"/>
        <w:jc w:val="center"/>
        <w:rPr>
          <w:del w:id="310" w:author="Красько Михаил" w:date="2025-01-18T09:39:00Z"/>
          <w:sz w:val="28"/>
          <w:szCs w:val="28"/>
          <w:lang w:val="en-US"/>
          <w:rPrChange w:id="311" w:author="Красько Михаил" w:date="2025-01-18T09:57:00Z">
            <w:rPr>
              <w:del w:id="312" w:author="Красько Михаил" w:date="2025-01-18T09:39:00Z"/>
              <w:lang w:val="en-US"/>
            </w:rPr>
          </w:rPrChange>
        </w:rPr>
        <w:pPrChange w:id="313" w:author="Красько Михаил" w:date="2025-01-18T09:57:00Z">
          <w:pPr>
            <w:jc w:val="center"/>
          </w:pPr>
        </w:pPrChange>
      </w:pPr>
    </w:p>
    <w:p w14:paraId="6D22F68F" w14:textId="77777777" w:rsidR="00596B79" w:rsidRPr="00EB2837" w:rsidDel="00725031" w:rsidRDefault="00596B79" w:rsidP="00725031">
      <w:pPr>
        <w:spacing w:line="360" w:lineRule="auto"/>
        <w:jc w:val="center"/>
        <w:rPr>
          <w:del w:id="314" w:author="Красько Михаил" w:date="2025-01-18T09:59:00Z"/>
          <w:sz w:val="28"/>
          <w:szCs w:val="28"/>
          <w:lang w:val="en-US"/>
          <w:rPrChange w:id="315" w:author="Красько Михаил" w:date="2025-01-18T09:57:00Z">
            <w:rPr>
              <w:del w:id="316" w:author="Красько Михаил" w:date="2025-01-18T09:59:00Z"/>
              <w:lang w:val="en-US"/>
            </w:rPr>
          </w:rPrChange>
        </w:rPr>
        <w:pPrChange w:id="317" w:author="Красько Михаил" w:date="2025-01-18T09:59:00Z">
          <w:pPr>
            <w:jc w:val="center"/>
          </w:pPr>
        </w:pPrChange>
      </w:pPr>
    </w:p>
    <w:p w14:paraId="1933F15F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318" w:author="Красько Михаил" w:date="2025-01-18T09:57:00Z">
            <w:rPr>
              <w:lang w:val="en-US"/>
            </w:rPr>
          </w:rPrChange>
        </w:rPr>
        <w:pPrChange w:id="319" w:author="Красько Михаил" w:date="2025-01-18T09:59:00Z">
          <w:pPr>
            <w:jc w:val="center"/>
          </w:pPr>
        </w:pPrChange>
      </w:pPr>
    </w:p>
    <w:p w14:paraId="66B1B5FE" w14:textId="27DE7A9B" w:rsidR="00596B79" w:rsidRPr="00EB2837" w:rsidDel="007F704D" w:rsidRDefault="00596B79" w:rsidP="00EB2837">
      <w:pPr>
        <w:spacing w:line="360" w:lineRule="auto"/>
        <w:jc w:val="center"/>
        <w:rPr>
          <w:del w:id="320" w:author="Красько Михаил" w:date="2025-01-18T09:39:00Z"/>
          <w:sz w:val="28"/>
          <w:szCs w:val="28"/>
          <w:lang w:val="en-US"/>
          <w:rPrChange w:id="321" w:author="Красько Михаил" w:date="2025-01-18T09:57:00Z">
            <w:rPr>
              <w:del w:id="322" w:author="Красько Михаил" w:date="2025-01-18T09:39:00Z"/>
              <w:lang w:val="en-US"/>
            </w:rPr>
          </w:rPrChange>
        </w:rPr>
        <w:pPrChange w:id="323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324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07CF70A5" wp14:editId="2A18CE19">
            <wp:extent cx="4320000" cy="1757946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5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7959" w14:textId="77777777" w:rsidR="00F4526E" w:rsidRPr="00EB2837" w:rsidDel="007F704D" w:rsidRDefault="00F4526E" w:rsidP="00EB2837">
      <w:pPr>
        <w:spacing w:line="360" w:lineRule="auto"/>
        <w:jc w:val="center"/>
        <w:rPr>
          <w:del w:id="325" w:author="Красько Михаил" w:date="2025-01-18T09:39:00Z"/>
          <w:sz w:val="28"/>
          <w:szCs w:val="28"/>
          <w:lang w:val="en-US"/>
          <w:rPrChange w:id="326" w:author="Красько Михаил" w:date="2025-01-18T09:57:00Z">
            <w:rPr>
              <w:del w:id="327" w:author="Красько Михаил" w:date="2025-01-18T09:39:00Z"/>
              <w:lang w:val="en-US"/>
            </w:rPr>
          </w:rPrChange>
        </w:rPr>
        <w:pPrChange w:id="328" w:author="Красько Михаил" w:date="2025-01-18T09:57:00Z">
          <w:pPr>
            <w:jc w:val="center"/>
          </w:pPr>
        </w:pPrChange>
      </w:pPr>
    </w:p>
    <w:p w14:paraId="4734AAF3" w14:textId="77777777" w:rsidR="00F4526E" w:rsidRPr="00EB2837" w:rsidDel="007F704D" w:rsidRDefault="00F4526E" w:rsidP="00EB2837">
      <w:pPr>
        <w:spacing w:line="360" w:lineRule="auto"/>
        <w:jc w:val="center"/>
        <w:rPr>
          <w:del w:id="329" w:author="Красько Михаил" w:date="2025-01-18T09:39:00Z"/>
          <w:sz w:val="28"/>
          <w:szCs w:val="28"/>
          <w:lang w:val="en-US"/>
          <w:rPrChange w:id="330" w:author="Красько Михаил" w:date="2025-01-18T09:57:00Z">
            <w:rPr>
              <w:del w:id="331" w:author="Красько Михаил" w:date="2025-01-18T09:39:00Z"/>
              <w:lang w:val="en-US"/>
            </w:rPr>
          </w:rPrChange>
        </w:rPr>
        <w:pPrChange w:id="332" w:author="Красько Михаил" w:date="2025-01-18T09:57:00Z">
          <w:pPr>
            <w:jc w:val="center"/>
          </w:pPr>
        </w:pPrChange>
      </w:pPr>
    </w:p>
    <w:p w14:paraId="6EECDBE9" w14:textId="77777777" w:rsidR="00F4526E" w:rsidRPr="00EB2837" w:rsidDel="007F704D" w:rsidRDefault="00F4526E" w:rsidP="00EB2837">
      <w:pPr>
        <w:spacing w:line="360" w:lineRule="auto"/>
        <w:jc w:val="center"/>
        <w:rPr>
          <w:del w:id="333" w:author="Красько Михаил" w:date="2025-01-18T09:39:00Z"/>
          <w:sz w:val="28"/>
          <w:szCs w:val="28"/>
          <w:lang w:val="en-US"/>
          <w:rPrChange w:id="334" w:author="Красько Михаил" w:date="2025-01-18T09:57:00Z">
            <w:rPr>
              <w:del w:id="335" w:author="Красько Михаил" w:date="2025-01-18T09:39:00Z"/>
              <w:lang w:val="en-US"/>
            </w:rPr>
          </w:rPrChange>
        </w:rPr>
        <w:pPrChange w:id="336" w:author="Красько Михаил" w:date="2025-01-18T09:57:00Z">
          <w:pPr>
            <w:jc w:val="center"/>
          </w:pPr>
        </w:pPrChange>
      </w:pPr>
    </w:p>
    <w:p w14:paraId="6E5DC09A" w14:textId="77777777" w:rsidR="00F4526E" w:rsidRPr="00EB2837" w:rsidDel="007F704D" w:rsidRDefault="00F4526E" w:rsidP="00EB2837">
      <w:pPr>
        <w:spacing w:line="360" w:lineRule="auto"/>
        <w:jc w:val="center"/>
        <w:rPr>
          <w:del w:id="337" w:author="Красько Михаил" w:date="2025-01-18T09:39:00Z"/>
          <w:sz w:val="28"/>
          <w:szCs w:val="28"/>
          <w:lang w:val="en-US"/>
          <w:rPrChange w:id="338" w:author="Красько Михаил" w:date="2025-01-18T09:57:00Z">
            <w:rPr>
              <w:del w:id="339" w:author="Красько Михаил" w:date="2025-01-18T09:39:00Z"/>
              <w:lang w:val="en-US"/>
            </w:rPr>
          </w:rPrChange>
        </w:rPr>
        <w:pPrChange w:id="340" w:author="Красько Михаил" w:date="2025-01-18T09:57:00Z">
          <w:pPr>
            <w:jc w:val="center"/>
          </w:pPr>
        </w:pPrChange>
      </w:pPr>
    </w:p>
    <w:p w14:paraId="6BFB1B98" w14:textId="77777777" w:rsidR="00F4526E" w:rsidRPr="00EB2837" w:rsidDel="007F704D" w:rsidRDefault="00F4526E" w:rsidP="00EB2837">
      <w:pPr>
        <w:spacing w:line="360" w:lineRule="auto"/>
        <w:jc w:val="center"/>
        <w:rPr>
          <w:del w:id="341" w:author="Красько Михаил" w:date="2025-01-18T09:39:00Z"/>
          <w:sz w:val="28"/>
          <w:szCs w:val="28"/>
          <w:lang w:val="en-US"/>
          <w:rPrChange w:id="342" w:author="Красько Михаил" w:date="2025-01-18T09:57:00Z">
            <w:rPr>
              <w:del w:id="343" w:author="Красько Михаил" w:date="2025-01-18T09:39:00Z"/>
              <w:lang w:val="en-US"/>
            </w:rPr>
          </w:rPrChange>
        </w:rPr>
        <w:pPrChange w:id="344" w:author="Красько Михаил" w:date="2025-01-18T09:57:00Z">
          <w:pPr>
            <w:jc w:val="center"/>
          </w:pPr>
        </w:pPrChange>
      </w:pPr>
    </w:p>
    <w:p w14:paraId="1298CEC8" w14:textId="77777777" w:rsidR="00F4526E" w:rsidRPr="00EB2837" w:rsidDel="007F704D" w:rsidRDefault="00F4526E" w:rsidP="00EB2837">
      <w:pPr>
        <w:spacing w:line="360" w:lineRule="auto"/>
        <w:jc w:val="center"/>
        <w:rPr>
          <w:del w:id="345" w:author="Красько Михаил" w:date="2025-01-18T09:39:00Z"/>
          <w:sz w:val="28"/>
          <w:szCs w:val="28"/>
          <w:lang w:val="en-US"/>
          <w:rPrChange w:id="346" w:author="Красько Михаил" w:date="2025-01-18T09:57:00Z">
            <w:rPr>
              <w:del w:id="347" w:author="Красько Михаил" w:date="2025-01-18T09:39:00Z"/>
              <w:lang w:val="en-US"/>
            </w:rPr>
          </w:rPrChange>
        </w:rPr>
        <w:pPrChange w:id="348" w:author="Красько Михаил" w:date="2025-01-18T09:57:00Z">
          <w:pPr>
            <w:jc w:val="center"/>
          </w:pPr>
        </w:pPrChange>
      </w:pPr>
    </w:p>
    <w:p w14:paraId="6B1BC4AB" w14:textId="77777777" w:rsidR="00F4526E" w:rsidRPr="00EB2837" w:rsidDel="007F704D" w:rsidRDefault="00F4526E" w:rsidP="00EB2837">
      <w:pPr>
        <w:spacing w:line="360" w:lineRule="auto"/>
        <w:jc w:val="center"/>
        <w:rPr>
          <w:del w:id="349" w:author="Красько Михаил" w:date="2025-01-18T09:39:00Z"/>
          <w:sz w:val="28"/>
          <w:szCs w:val="28"/>
          <w:lang w:val="en-US"/>
          <w:rPrChange w:id="350" w:author="Красько Михаил" w:date="2025-01-18T09:57:00Z">
            <w:rPr>
              <w:del w:id="351" w:author="Красько Михаил" w:date="2025-01-18T09:39:00Z"/>
              <w:lang w:val="en-US"/>
            </w:rPr>
          </w:rPrChange>
        </w:rPr>
        <w:pPrChange w:id="352" w:author="Красько Михаил" w:date="2025-01-18T09:57:00Z">
          <w:pPr>
            <w:jc w:val="center"/>
          </w:pPr>
        </w:pPrChange>
      </w:pPr>
    </w:p>
    <w:p w14:paraId="7C530157" w14:textId="77777777" w:rsidR="00596B79" w:rsidRPr="00EB2837" w:rsidDel="007F704D" w:rsidRDefault="00596B79" w:rsidP="00EB2837">
      <w:pPr>
        <w:spacing w:line="360" w:lineRule="auto"/>
        <w:jc w:val="center"/>
        <w:rPr>
          <w:del w:id="353" w:author="Красько Михаил" w:date="2025-01-18T09:39:00Z"/>
          <w:sz w:val="28"/>
          <w:szCs w:val="28"/>
          <w:lang w:val="en-US"/>
          <w:rPrChange w:id="354" w:author="Красько Михаил" w:date="2025-01-18T09:57:00Z">
            <w:rPr>
              <w:del w:id="355" w:author="Красько Михаил" w:date="2025-01-18T09:39:00Z"/>
              <w:lang w:val="en-US"/>
            </w:rPr>
          </w:rPrChange>
        </w:rPr>
        <w:pPrChange w:id="356" w:author="Красько Михаил" w:date="2025-01-18T09:57:00Z">
          <w:pPr>
            <w:jc w:val="center"/>
          </w:pPr>
        </w:pPrChange>
      </w:pPr>
    </w:p>
    <w:p w14:paraId="73B21299" w14:textId="77777777" w:rsidR="00596B79" w:rsidRPr="00EB2837" w:rsidDel="007F704D" w:rsidRDefault="00596B79" w:rsidP="00EB2837">
      <w:pPr>
        <w:spacing w:line="360" w:lineRule="auto"/>
        <w:jc w:val="center"/>
        <w:rPr>
          <w:del w:id="357" w:author="Красько Михаил" w:date="2025-01-18T09:39:00Z"/>
          <w:sz w:val="28"/>
          <w:szCs w:val="28"/>
          <w:lang w:val="en-US"/>
          <w:rPrChange w:id="358" w:author="Красько Михаил" w:date="2025-01-18T09:57:00Z">
            <w:rPr>
              <w:del w:id="359" w:author="Красько Михаил" w:date="2025-01-18T09:39:00Z"/>
              <w:lang w:val="en-US"/>
            </w:rPr>
          </w:rPrChange>
        </w:rPr>
        <w:pPrChange w:id="360" w:author="Красько Михаил" w:date="2025-01-18T09:57:00Z">
          <w:pPr>
            <w:jc w:val="center"/>
          </w:pPr>
        </w:pPrChange>
      </w:pPr>
    </w:p>
    <w:p w14:paraId="0660E44A" w14:textId="77777777" w:rsidR="00596B79" w:rsidRPr="00EB2837" w:rsidDel="007F704D" w:rsidRDefault="00596B79" w:rsidP="00EB2837">
      <w:pPr>
        <w:spacing w:line="360" w:lineRule="auto"/>
        <w:jc w:val="center"/>
        <w:rPr>
          <w:del w:id="361" w:author="Красько Михаил" w:date="2025-01-18T09:39:00Z"/>
          <w:sz w:val="28"/>
          <w:szCs w:val="28"/>
          <w:lang w:val="en-US"/>
          <w:rPrChange w:id="362" w:author="Красько Михаил" w:date="2025-01-18T09:57:00Z">
            <w:rPr>
              <w:del w:id="363" w:author="Красько Михаил" w:date="2025-01-18T09:39:00Z"/>
              <w:lang w:val="en-US"/>
            </w:rPr>
          </w:rPrChange>
        </w:rPr>
        <w:pPrChange w:id="364" w:author="Красько Михаил" w:date="2025-01-18T09:57:00Z">
          <w:pPr>
            <w:jc w:val="center"/>
          </w:pPr>
        </w:pPrChange>
      </w:pPr>
    </w:p>
    <w:p w14:paraId="1F2537FD" w14:textId="77777777" w:rsidR="00596B79" w:rsidRPr="00EB2837" w:rsidDel="007F704D" w:rsidRDefault="00596B79" w:rsidP="00EB2837">
      <w:pPr>
        <w:spacing w:line="360" w:lineRule="auto"/>
        <w:jc w:val="center"/>
        <w:rPr>
          <w:del w:id="365" w:author="Красько Михаил" w:date="2025-01-18T09:39:00Z"/>
          <w:sz w:val="28"/>
          <w:szCs w:val="28"/>
          <w:lang w:val="en-US"/>
          <w:rPrChange w:id="366" w:author="Красько Михаил" w:date="2025-01-18T09:57:00Z">
            <w:rPr>
              <w:del w:id="367" w:author="Красько Михаил" w:date="2025-01-18T09:39:00Z"/>
              <w:lang w:val="en-US"/>
            </w:rPr>
          </w:rPrChange>
        </w:rPr>
        <w:pPrChange w:id="368" w:author="Красько Михаил" w:date="2025-01-18T09:57:00Z">
          <w:pPr>
            <w:jc w:val="center"/>
          </w:pPr>
        </w:pPrChange>
      </w:pPr>
    </w:p>
    <w:p w14:paraId="76A2BF81" w14:textId="77777777" w:rsidR="00596B79" w:rsidRPr="00EB2837" w:rsidDel="007F704D" w:rsidRDefault="00596B79" w:rsidP="00EB2837">
      <w:pPr>
        <w:spacing w:line="360" w:lineRule="auto"/>
        <w:jc w:val="center"/>
        <w:rPr>
          <w:del w:id="369" w:author="Красько Михаил" w:date="2025-01-18T09:39:00Z"/>
          <w:sz w:val="28"/>
          <w:szCs w:val="28"/>
          <w:lang w:val="en-US"/>
          <w:rPrChange w:id="370" w:author="Красько Михаил" w:date="2025-01-18T09:57:00Z">
            <w:rPr>
              <w:del w:id="371" w:author="Красько Михаил" w:date="2025-01-18T09:39:00Z"/>
              <w:lang w:val="en-US"/>
            </w:rPr>
          </w:rPrChange>
        </w:rPr>
        <w:pPrChange w:id="372" w:author="Красько Михаил" w:date="2025-01-18T09:57:00Z">
          <w:pPr>
            <w:jc w:val="center"/>
          </w:pPr>
        </w:pPrChange>
      </w:pPr>
    </w:p>
    <w:p w14:paraId="0F8ABDAF" w14:textId="77777777" w:rsidR="00596B79" w:rsidRPr="00EB2837" w:rsidDel="007F704D" w:rsidRDefault="00596B79" w:rsidP="00EB2837">
      <w:pPr>
        <w:spacing w:line="360" w:lineRule="auto"/>
        <w:jc w:val="center"/>
        <w:rPr>
          <w:del w:id="373" w:author="Красько Михаил" w:date="2025-01-18T09:39:00Z"/>
          <w:sz w:val="28"/>
          <w:szCs w:val="28"/>
          <w:lang w:val="en-US"/>
          <w:rPrChange w:id="374" w:author="Красько Михаил" w:date="2025-01-18T09:57:00Z">
            <w:rPr>
              <w:del w:id="375" w:author="Красько Михаил" w:date="2025-01-18T09:39:00Z"/>
              <w:lang w:val="en-US"/>
            </w:rPr>
          </w:rPrChange>
        </w:rPr>
        <w:pPrChange w:id="376" w:author="Красько Михаил" w:date="2025-01-18T09:57:00Z">
          <w:pPr>
            <w:jc w:val="center"/>
          </w:pPr>
        </w:pPrChange>
      </w:pPr>
    </w:p>
    <w:p w14:paraId="6761B9A8" w14:textId="77777777" w:rsidR="00596B79" w:rsidRPr="00EB2837" w:rsidDel="007F704D" w:rsidRDefault="00596B79" w:rsidP="00EB2837">
      <w:pPr>
        <w:spacing w:line="360" w:lineRule="auto"/>
        <w:jc w:val="center"/>
        <w:rPr>
          <w:del w:id="377" w:author="Красько Михаил" w:date="2025-01-18T09:39:00Z"/>
          <w:sz w:val="28"/>
          <w:szCs w:val="28"/>
          <w:lang w:val="en-US"/>
          <w:rPrChange w:id="378" w:author="Красько Михаил" w:date="2025-01-18T09:57:00Z">
            <w:rPr>
              <w:del w:id="379" w:author="Красько Михаил" w:date="2025-01-18T09:39:00Z"/>
              <w:lang w:val="en-US"/>
            </w:rPr>
          </w:rPrChange>
        </w:rPr>
        <w:pPrChange w:id="380" w:author="Красько Михаил" w:date="2025-01-18T09:57:00Z">
          <w:pPr>
            <w:jc w:val="center"/>
          </w:pPr>
        </w:pPrChange>
      </w:pPr>
    </w:p>
    <w:p w14:paraId="760F01B9" w14:textId="77777777" w:rsidR="00596B79" w:rsidRPr="00EB2837" w:rsidDel="007F704D" w:rsidRDefault="00596B79" w:rsidP="00EB2837">
      <w:pPr>
        <w:spacing w:line="360" w:lineRule="auto"/>
        <w:jc w:val="center"/>
        <w:rPr>
          <w:del w:id="381" w:author="Красько Михаил" w:date="2025-01-18T09:39:00Z"/>
          <w:sz w:val="28"/>
          <w:szCs w:val="28"/>
          <w:lang w:val="en-US"/>
          <w:rPrChange w:id="382" w:author="Красько Михаил" w:date="2025-01-18T09:57:00Z">
            <w:rPr>
              <w:del w:id="383" w:author="Красько Михаил" w:date="2025-01-18T09:39:00Z"/>
              <w:lang w:val="en-US"/>
            </w:rPr>
          </w:rPrChange>
        </w:rPr>
        <w:pPrChange w:id="384" w:author="Красько Михаил" w:date="2025-01-18T09:57:00Z">
          <w:pPr>
            <w:jc w:val="center"/>
          </w:pPr>
        </w:pPrChange>
      </w:pPr>
    </w:p>
    <w:p w14:paraId="0741BEB9" w14:textId="77777777" w:rsidR="00596B79" w:rsidRPr="00EB2837" w:rsidDel="007F704D" w:rsidRDefault="00596B79" w:rsidP="00EB2837">
      <w:pPr>
        <w:spacing w:line="360" w:lineRule="auto"/>
        <w:jc w:val="center"/>
        <w:rPr>
          <w:del w:id="385" w:author="Красько Михаил" w:date="2025-01-18T09:39:00Z"/>
          <w:sz w:val="28"/>
          <w:szCs w:val="28"/>
          <w:lang w:val="en-US"/>
          <w:rPrChange w:id="386" w:author="Красько Михаил" w:date="2025-01-18T09:57:00Z">
            <w:rPr>
              <w:del w:id="387" w:author="Красько Михаил" w:date="2025-01-18T09:39:00Z"/>
              <w:lang w:val="en-US"/>
            </w:rPr>
          </w:rPrChange>
        </w:rPr>
        <w:pPrChange w:id="388" w:author="Красько Михаил" w:date="2025-01-18T09:57:00Z">
          <w:pPr>
            <w:jc w:val="center"/>
          </w:pPr>
        </w:pPrChange>
      </w:pPr>
    </w:p>
    <w:p w14:paraId="76581A07" w14:textId="77777777" w:rsidR="00596B79" w:rsidRPr="00EB2837" w:rsidDel="007F704D" w:rsidRDefault="00596B79" w:rsidP="00EB2837">
      <w:pPr>
        <w:spacing w:line="360" w:lineRule="auto"/>
        <w:jc w:val="center"/>
        <w:rPr>
          <w:del w:id="389" w:author="Красько Михаил" w:date="2025-01-18T09:39:00Z"/>
          <w:sz w:val="28"/>
          <w:szCs w:val="28"/>
          <w:lang w:val="en-US"/>
          <w:rPrChange w:id="390" w:author="Красько Михаил" w:date="2025-01-18T09:57:00Z">
            <w:rPr>
              <w:del w:id="391" w:author="Красько Михаил" w:date="2025-01-18T09:39:00Z"/>
              <w:lang w:val="en-US"/>
            </w:rPr>
          </w:rPrChange>
        </w:rPr>
        <w:pPrChange w:id="392" w:author="Красько Михаил" w:date="2025-01-18T09:57:00Z">
          <w:pPr>
            <w:jc w:val="center"/>
          </w:pPr>
        </w:pPrChange>
      </w:pPr>
    </w:p>
    <w:p w14:paraId="6133A7E6" w14:textId="77777777" w:rsidR="00596B79" w:rsidRPr="00EB2837" w:rsidDel="007F704D" w:rsidRDefault="00596B79" w:rsidP="00EB2837">
      <w:pPr>
        <w:spacing w:line="360" w:lineRule="auto"/>
        <w:jc w:val="center"/>
        <w:rPr>
          <w:del w:id="393" w:author="Красько Михаил" w:date="2025-01-18T09:39:00Z"/>
          <w:sz w:val="28"/>
          <w:szCs w:val="28"/>
          <w:lang w:val="en-US"/>
          <w:rPrChange w:id="394" w:author="Красько Михаил" w:date="2025-01-18T09:57:00Z">
            <w:rPr>
              <w:del w:id="395" w:author="Красько Михаил" w:date="2025-01-18T09:39:00Z"/>
              <w:lang w:val="en-US"/>
            </w:rPr>
          </w:rPrChange>
        </w:rPr>
        <w:pPrChange w:id="396" w:author="Красько Михаил" w:date="2025-01-18T09:57:00Z">
          <w:pPr>
            <w:jc w:val="center"/>
          </w:pPr>
        </w:pPrChange>
      </w:pPr>
    </w:p>
    <w:p w14:paraId="135E647D" w14:textId="77777777" w:rsidR="00596B79" w:rsidRPr="00EB2837" w:rsidDel="007F704D" w:rsidRDefault="00596B79" w:rsidP="00EB2837">
      <w:pPr>
        <w:spacing w:line="360" w:lineRule="auto"/>
        <w:jc w:val="center"/>
        <w:rPr>
          <w:del w:id="397" w:author="Красько Михаил" w:date="2025-01-18T09:39:00Z"/>
          <w:sz w:val="28"/>
          <w:szCs w:val="28"/>
          <w:lang w:val="en-US"/>
          <w:rPrChange w:id="398" w:author="Красько Михаил" w:date="2025-01-18T09:57:00Z">
            <w:rPr>
              <w:del w:id="399" w:author="Красько Михаил" w:date="2025-01-18T09:39:00Z"/>
              <w:lang w:val="en-US"/>
            </w:rPr>
          </w:rPrChange>
        </w:rPr>
        <w:pPrChange w:id="400" w:author="Красько Михаил" w:date="2025-01-18T09:57:00Z">
          <w:pPr>
            <w:jc w:val="center"/>
          </w:pPr>
        </w:pPrChange>
      </w:pPr>
    </w:p>
    <w:p w14:paraId="22511F75" w14:textId="77777777" w:rsidR="00596B79" w:rsidRPr="00EB2837" w:rsidDel="007F704D" w:rsidRDefault="00596B79" w:rsidP="00EB2837">
      <w:pPr>
        <w:spacing w:line="360" w:lineRule="auto"/>
        <w:jc w:val="center"/>
        <w:rPr>
          <w:del w:id="401" w:author="Красько Михаил" w:date="2025-01-18T09:39:00Z"/>
          <w:sz w:val="28"/>
          <w:szCs w:val="28"/>
          <w:lang w:val="en-US"/>
          <w:rPrChange w:id="402" w:author="Красько Михаил" w:date="2025-01-18T09:57:00Z">
            <w:rPr>
              <w:del w:id="403" w:author="Красько Михаил" w:date="2025-01-18T09:39:00Z"/>
              <w:lang w:val="en-US"/>
            </w:rPr>
          </w:rPrChange>
        </w:rPr>
        <w:pPrChange w:id="404" w:author="Красько Михаил" w:date="2025-01-18T09:57:00Z">
          <w:pPr>
            <w:jc w:val="center"/>
          </w:pPr>
        </w:pPrChange>
      </w:pPr>
    </w:p>
    <w:p w14:paraId="6944CC30" w14:textId="77777777" w:rsidR="00596B79" w:rsidRPr="00EB2837" w:rsidDel="007F704D" w:rsidRDefault="00596B79" w:rsidP="00EB2837">
      <w:pPr>
        <w:spacing w:line="360" w:lineRule="auto"/>
        <w:jc w:val="center"/>
        <w:rPr>
          <w:del w:id="405" w:author="Красько Михаил" w:date="2025-01-18T09:39:00Z"/>
          <w:sz w:val="28"/>
          <w:szCs w:val="28"/>
          <w:lang w:val="en-US"/>
          <w:rPrChange w:id="406" w:author="Красько Михаил" w:date="2025-01-18T09:57:00Z">
            <w:rPr>
              <w:del w:id="407" w:author="Красько Михаил" w:date="2025-01-18T09:39:00Z"/>
              <w:lang w:val="en-US"/>
            </w:rPr>
          </w:rPrChange>
        </w:rPr>
        <w:pPrChange w:id="408" w:author="Красько Михаил" w:date="2025-01-18T09:57:00Z">
          <w:pPr>
            <w:jc w:val="center"/>
          </w:pPr>
        </w:pPrChange>
      </w:pPr>
    </w:p>
    <w:p w14:paraId="152DCC17" w14:textId="77777777" w:rsidR="00596B79" w:rsidRPr="00EB2837" w:rsidDel="007F704D" w:rsidRDefault="00596B79" w:rsidP="00EB2837">
      <w:pPr>
        <w:spacing w:line="360" w:lineRule="auto"/>
        <w:jc w:val="center"/>
        <w:rPr>
          <w:del w:id="409" w:author="Красько Михаил" w:date="2025-01-18T09:39:00Z"/>
          <w:sz w:val="28"/>
          <w:szCs w:val="28"/>
          <w:lang w:val="en-US"/>
          <w:rPrChange w:id="410" w:author="Красько Михаил" w:date="2025-01-18T09:57:00Z">
            <w:rPr>
              <w:del w:id="411" w:author="Красько Михаил" w:date="2025-01-18T09:39:00Z"/>
              <w:lang w:val="en-US"/>
            </w:rPr>
          </w:rPrChange>
        </w:rPr>
        <w:pPrChange w:id="412" w:author="Красько Михаил" w:date="2025-01-18T09:57:00Z">
          <w:pPr>
            <w:jc w:val="center"/>
          </w:pPr>
        </w:pPrChange>
      </w:pPr>
    </w:p>
    <w:p w14:paraId="7CDF5A1B" w14:textId="77777777" w:rsidR="00596B79" w:rsidRPr="00EB2837" w:rsidDel="007F704D" w:rsidRDefault="00596B79" w:rsidP="00EB2837">
      <w:pPr>
        <w:spacing w:line="360" w:lineRule="auto"/>
        <w:jc w:val="center"/>
        <w:rPr>
          <w:del w:id="413" w:author="Красько Михаил" w:date="2025-01-18T09:39:00Z"/>
          <w:sz w:val="28"/>
          <w:szCs w:val="28"/>
          <w:lang w:val="en-US"/>
          <w:rPrChange w:id="414" w:author="Красько Михаил" w:date="2025-01-18T09:57:00Z">
            <w:rPr>
              <w:del w:id="415" w:author="Красько Михаил" w:date="2025-01-18T09:39:00Z"/>
              <w:lang w:val="en-US"/>
            </w:rPr>
          </w:rPrChange>
        </w:rPr>
        <w:pPrChange w:id="416" w:author="Красько Михаил" w:date="2025-01-18T09:57:00Z">
          <w:pPr>
            <w:jc w:val="center"/>
          </w:pPr>
        </w:pPrChange>
      </w:pPr>
    </w:p>
    <w:p w14:paraId="0BB44ED9" w14:textId="77777777" w:rsidR="00596B79" w:rsidRPr="00EB2837" w:rsidDel="007F704D" w:rsidRDefault="00596B79" w:rsidP="00EB2837">
      <w:pPr>
        <w:spacing w:line="360" w:lineRule="auto"/>
        <w:jc w:val="center"/>
        <w:rPr>
          <w:del w:id="417" w:author="Красько Михаил" w:date="2025-01-18T09:39:00Z"/>
          <w:sz w:val="28"/>
          <w:szCs w:val="28"/>
          <w:lang w:val="en-US"/>
          <w:rPrChange w:id="418" w:author="Красько Михаил" w:date="2025-01-18T09:57:00Z">
            <w:rPr>
              <w:del w:id="419" w:author="Красько Михаил" w:date="2025-01-18T09:39:00Z"/>
              <w:lang w:val="en-US"/>
            </w:rPr>
          </w:rPrChange>
        </w:rPr>
        <w:pPrChange w:id="420" w:author="Красько Михаил" w:date="2025-01-18T09:57:00Z">
          <w:pPr>
            <w:jc w:val="center"/>
          </w:pPr>
        </w:pPrChange>
      </w:pPr>
    </w:p>
    <w:p w14:paraId="30C0E117" w14:textId="77777777" w:rsidR="00596B79" w:rsidRPr="00EB2837" w:rsidDel="007F704D" w:rsidRDefault="00596B79" w:rsidP="00EB2837">
      <w:pPr>
        <w:spacing w:line="360" w:lineRule="auto"/>
        <w:jc w:val="center"/>
        <w:rPr>
          <w:del w:id="421" w:author="Красько Михаил" w:date="2025-01-18T09:39:00Z"/>
          <w:sz w:val="28"/>
          <w:szCs w:val="28"/>
          <w:lang w:val="en-US"/>
          <w:rPrChange w:id="422" w:author="Красько Михаил" w:date="2025-01-18T09:57:00Z">
            <w:rPr>
              <w:del w:id="423" w:author="Красько Михаил" w:date="2025-01-18T09:39:00Z"/>
              <w:lang w:val="en-US"/>
            </w:rPr>
          </w:rPrChange>
        </w:rPr>
        <w:pPrChange w:id="424" w:author="Красько Михаил" w:date="2025-01-18T09:57:00Z">
          <w:pPr>
            <w:jc w:val="center"/>
          </w:pPr>
        </w:pPrChange>
      </w:pPr>
    </w:p>
    <w:p w14:paraId="637D26E2" w14:textId="77777777" w:rsidR="00596B79" w:rsidRPr="00EB2837" w:rsidDel="007F704D" w:rsidRDefault="00596B79" w:rsidP="00EB2837">
      <w:pPr>
        <w:spacing w:line="360" w:lineRule="auto"/>
        <w:jc w:val="center"/>
        <w:rPr>
          <w:del w:id="425" w:author="Красько Михаил" w:date="2025-01-18T09:39:00Z"/>
          <w:sz w:val="28"/>
          <w:szCs w:val="28"/>
          <w:lang w:val="en-US"/>
          <w:rPrChange w:id="426" w:author="Красько Михаил" w:date="2025-01-18T09:57:00Z">
            <w:rPr>
              <w:del w:id="427" w:author="Красько Михаил" w:date="2025-01-18T09:39:00Z"/>
              <w:lang w:val="en-US"/>
            </w:rPr>
          </w:rPrChange>
        </w:rPr>
        <w:pPrChange w:id="428" w:author="Красько Михаил" w:date="2025-01-18T09:57:00Z">
          <w:pPr>
            <w:jc w:val="center"/>
          </w:pPr>
        </w:pPrChange>
      </w:pPr>
    </w:p>
    <w:p w14:paraId="49E01AFA" w14:textId="77777777" w:rsidR="00596B79" w:rsidRPr="00EB2837" w:rsidDel="007F704D" w:rsidRDefault="00596B79" w:rsidP="00EB2837">
      <w:pPr>
        <w:spacing w:line="360" w:lineRule="auto"/>
        <w:jc w:val="center"/>
        <w:rPr>
          <w:del w:id="429" w:author="Красько Михаил" w:date="2025-01-18T09:39:00Z"/>
          <w:sz w:val="28"/>
          <w:szCs w:val="28"/>
          <w:lang w:val="en-US"/>
          <w:rPrChange w:id="430" w:author="Красько Михаил" w:date="2025-01-18T09:57:00Z">
            <w:rPr>
              <w:del w:id="431" w:author="Красько Михаил" w:date="2025-01-18T09:39:00Z"/>
              <w:lang w:val="en-US"/>
            </w:rPr>
          </w:rPrChange>
        </w:rPr>
        <w:pPrChange w:id="432" w:author="Красько Михаил" w:date="2025-01-18T09:57:00Z">
          <w:pPr>
            <w:jc w:val="center"/>
          </w:pPr>
        </w:pPrChange>
      </w:pPr>
    </w:p>
    <w:p w14:paraId="4EBE5BB4" w14:textId="77777777" w:rsidR="00596B79" w:rsidRPr="00EB2837" w:rsidDel="007F704D" w:rsidRDefault="00596B79" w:rsidP="00EB2837">
      <w:pPr>
        <w:spacing w:line="360" w:lineRule="auto"/>
        <w:jc w:val="center"/>
        <w:rPr>
          <w:del w:id="433" w:author="Красько Михаил" w:date="2025-01-18T09:39:00Z"/>
          <w:sz w:val="28"/>
          <w:szCs w:val="28"/>
          <w:lang w:val="en-US"/>
          <w:rPrChange w:id="434" w:author="Красько Михаил" w:date="2025-01-18T09:57:00Z">
            <w:rPr>
              <w:del w:id="435" w:author="Красько Михаил" w:date="2025-01-18T09:39:00Z"/>
              <w:lang w:val="en-US"/>
            </w:rPr>
          </w:rPrChange>
        </w:rPr>
        <w:pPrChange w:id="436" w:author="Красько Михаил" w:date="2025-01-18T09:57:00Z">
          <w:pPr>
            <w:jc w:val="center"/>
          </w:pPr>
        </w:pPrChange>
      </w:pPr>
    </w:p>
    <w:p w14:paraId="24A3362D" w14:textId="77777777" w:rsidR="00596B79" w:rsidRPr="00EB2837" w:rsidDel="007F704D" w:rsidRDefault="00596B79" w:rsidP="00EB2837">
      <w:pPr>
        <w:spacing w:line="360" w:lineRule="auto"/>
        <w:jc w:val="center"/>
        <w:rPr>
          <w:del w:id="437" w:author="Красько Михаил" w:date="2025-01-18T09:39:00Z"/>
          <w:sz w:val="28"/>
          <w:szCs w:val="28"/>
          <w:lang w:val="en-US"/>
          <w:rPrChange w:id="438" w:author="Красько Михаил" w:date="2025-01-18T09:57:00Z">
            <w:rPr>
              <w:del w:id="439" w:author="Красько Михаил" w:date="2025-01-18T09:39:00Z"/>
              <w:lang w:val="en-US"/>
            </w:rPr>
          </w:rPrChange>
        </w:rPr>
        <w:pPrChange w:id="440" w:author="Красько Михаил" w:date="2025-01-18T09:57:00Z">
          <w:pPr>
            <w:jc w:val="center"/>
          </w:pPr>
        </w:pPrChange>
      </w:pPr>
    </w:p>
    <w:p w14:paraId="6275D2C5" w14:textId="77777777" w:rsidR="00596B79" w:rsidRPr="00EB2837" w:rsidDel="007F704D" w:rsidRDefault="00596B79" w:rsidP="00EB2837">
      <w:pPr>
        <w:spacing w:line="360" w:lineRule="auto"/>
        <w:jc w:val="center"/>
        <w:rPr>
          <w:del w:id="441" w:author="Красько Михаил" w:date="2025-01-18T09:39:00Z"/>
          <w:sz w:val="28"/>
          <w:szCs w:val="28"/>
          <w:lang w:val="en-US"/>
          <w:rPrChange w:id="442" w:author="Красько Михаил" w:date="2025-01-18T09:57:00Z">
            <w:rPr>
              <w:del w:id="443" w:author="Красько Михаил" w:date="2025-01-18T09:39:00Z"/>
              <w:lang w:val="en-US"/>
            </w:rPr>
          </w:rPrChange>
        </w:rPr>
        <w:pPrChange w:id="444" w:author="Красько Михаил" w:date="2025-01-18T09:57:00Z">
          <w:pPr>
            <w:jc w:val="center"/>
          </w:pPr>
        </w:pPrChange>
      </w:pPr>
    </w:p>
    <w:p w14:paraId="3D857CAD" w14:textId="77777777" w:rsidR="00596B79" w:rsidRPr="00EB2837" w:rsidDel="007F704D" w:rsidRDefault="00596B79" w:rsidP="00EB2837">
      <w:pPr>
        <w:spacing w:line="360" w:lineRule="auto"/>
        <w:jc w:val="center"/>
        <w:rPr>
          <w:del w:id="445" w:author="Красько Михаил" w:date="2025-01-18T09:39:00Z"/>
          <w:sz w:val="28"/>
          <w:szCs w:val="28"/>
          <w:lang w:val="en-US"/>
          <w:rPrChange w:id="446" w:author="Красько Михаил" w:date="2025-01-18T09:57:00Z">
            <w:rPr>
              <w:del w:id="447" w:author="Красько Михаил" w:date="2025-01-18T09:39:00Z"/>
              <w:lang w:val="en-US"/>
            </w:rPr>
          </w:rPrChange>
        </w:rPr>
        <w:pPrChange w:id="448" w:author="Красько Михаил" w:date="2025-01-18T09:57:00Z">
          <w:pPr>
            <w:jc w:val="center"/>
          </w:pPr>
        </w:pPrChange>
      </w:pPr>
    </w:p>
    <w:p w14:paraId="174F035F" w14:textId="77777777" w:rsidR="00596B79" w:rsidRPr="00EB2837" w:rsidDel="007F704D" w:rsidRDefault="00596B79" w:rsidP="00EB2837">
      <w:pPr>
        <w:spacing w:line="360" w:lineRule="auto"/>
        <w:jc w:val="center"/>
        <w:rPr>
          <w:del w:id="449" w:author="Красько Михаил" w:date="2025-01-18T09:39:00Z"/>
          <w:sz w:val="28"/>
          <w:szCs w:val="28"/>
          <w:lang w:val="en-US"/>
          <w:rPrChange w:id="450" w:author="Красько Михаил" w:date="2025-01-18T09:57:00Z">
            <w:rPr>
              <w:del w:id="451" w:author="Красько Михаил" w:date="2025-01-18T09:39:00Z"/>
              <w:lang w:val="en-US"/>
            </w:rPr>
          </w:rPrChange>
        </w:rPr>
        <w:pPrChange w:id="452" w:author="Красько Михаил" w:date="2025-01-18T09:57:00Z">
          <w:pPr>
            <w:jc w:val="center"/>
          </w:pPr>
        </w:pPrChange>
      </w:pPr>
    </w:p>
    <w:p w14:paraId="55340CDF" w14:textId="77777777" w:rsidR="00596B79" w:rsidRPr="00EB2837" w:rsidDel="007F704D" w:rsidRDefault="00596B79" w:rsidP="00EB2837">
      <w:pPr>
        <w:spacing w:line="360" w:lineRule="auto"/>
        <w:jc w:val="center"/>
        <w:rPr>
          <w:del w:id="453" w:author="Красько Михаил" w:date="2025-01-18T09:39:00Z"/>
          <w:sz w:val="28"/>
          <w:szCs w:val="28"/>
          <w:lang w:val="en-US"/>
          <w:rPrChange w:id="454" w:author="Красько Михаил" w:date="2025-01-18T09:57:00Z">
            <w:rPr>
              <w:del w:id="455" w:author="Красько Михаил" w:date="2025-01-18T09:39:00Z"/>
              <w:lang w:val="en-US"/>
            </w:rPr>
          </w:rPrChange>
        </w:rPr>
        <w:pPrChange w:id="456" w:author="Красько Михаил" w:date="2025-01-18T09:57:00Z">
          <w:pPr>
            <w:jc w:val="center"/>
          </w:pPr>
        </w:pPrChange>
      </w:pPr>
    </w:p>
    <w:p w14:paraId="209C938F" w14:textId="77777777" w:rsidR="00596B79" w:rsidRPr="00EB2837" w:rsidDel="007F704D" w:rsidRDefault="00596B79" w:rsidP="00EB2837">
      <w:pPr>
        <w:spacing w:line="360" w:lineRule="auto"/>
        <w:jc w:val="center"/>
        <w:rPr>
          <w:del w:id="457" w:author="Красько Михаил" w:date="2025-01-18T09:39:00Z"/>
          <w:sz w:val="28"/>
          <w:szCs w:val="28"/>
          <w:lang w:val="en-US"/>
          <w:rPrChange w:id="458" w:author="Красько Михаил" w:date="2025-01-18T09:57:00Z">
            <w:rPr>
              <w:del w:id="459" w:author="Красько Михаил" w:date="2025-01-18T09:39:00Z"/>
              <w:lang w:val="en-US"/>
            </w:rPr>
          </w:rPrChange>
        </w:rPr>
        <w:pPrChange w:id="460" w:author="Красько Михаил" w:date="2025-01-18T09:57:00Z">
          <w:pPr>
            <w:jc w:val="center"/>
          </w:pPr>
        </w:pPrChange>
      </w:pPr>
    </w:p>
    <w:p w14:paraId="69553E74" w14:textId="77777777" w:rsidR="00596B79" w:rsidRPr="00EB2837" w:rsidDel="007F704D" w:rsidRDefault="00596B79" w:rsidP="00EB2837">
      <w:pPr>
        <w:spacing w:line="360" w:lineRule="auto"/>
        <w:jc w:val="center"/>
        <w:rPr>
          <w:del w:id="461" w:author="Красько Михаил" w:date="2025-01-18T09:39:00Z"/>
          <w:sz w:val="28"/>
          <w:szCs w:val="28"/>
          <w:lang w:val="en-US"/>
          <w:rPrChange w:id="462" w:author="Красько Михаил" w:date="2025-01-18T09:57:00Z">
            <w:rPr>
              <w:del w:id="463" w:author="Красько Михаил" w:date="2025-01-18T09:39:00Z"/>
              <w:lang w:val="en-US"/>
            </w:rPr>
          </w:rPrChange>
        </w:rPr>
        <w:pPrChange w:id="464" w:author="Красько Михаил" w:date="2025-01-18T09:57:00Z">
          <w:pPr>
            <w:jc w:val="center"/>
          </w:pPr>
        </w:pPrChange>
      </w:pPr>
    </w:p>
    <w:p w14:paraId="5C85C816" w14:textId="77777777" w:rsidR="00596B79" w:rsidRPr="00EB2837" w:rsidDel="007F704D" w:rsidRDefault="00596B79" w:rsidP="00EB2837">
      <w:pPr>
        <w:spacing w:line="360" w:lineRule="auto"/>
        <w:jc w:val="center"/>
        <w:rPr>
          <w:del w:id="465" w:author="Красько Михаил" w:date="2025-01-18T09:39:00Z"/>
          <w:sz w:val="28"/>
          <w:szCs w:val="28"/>
          <w:lang w:val="en-US"/>
          <w:rPrChange w:id="466" w:author="Красько Михаил" w:date="2025-01-18T09:57:00Z">
            <w:rPr>
              <w:del w:id="467" w:author="Красько Михаил" w:date="2025-01-18T09:39:00Z"/>
              <w:lang w:val="en-US"/>
            </w:rPr>
          </w:rPrChange>
        </w:rPr>
        <w:pPrChange w:id="468" w:author="Красько Михаил" w:date="2025-01-18T09:57:00Z">
          <w:pPr>
            <w:jc w:val="center"/>
          </w:pPr>
        </w:pPrChange>
      </w:pPr>
    </w:p>
    <w:p w14:paraId="7B3F47C0" w14:textId="77777777" w:rsidR="00596B79" w:rsidRPr="00EB2837" w:rsidDel="007F704D" w:rsidRDefault="00596B79" w:rsidP="00EB2837">
      <w:pPr>
        <w:spacing w:line="360" w:lineRule="auto"/>
        <w:jc w:val="center"/>
        <w:rPr>
          <w:del w:id="469" w:author="Красько Михаил" w:date="2025-01-18T09:39:00Z"/>
          <w:sz w:val="28"/>
          <w:szCs w:val="28"/>
          <w:lang w:val="en-US"/>
          <w:rPrChange w:id="470" w:author="Красько Михаил" w:date="2025-01-18T09:57:00Z">
            <w:rPr>
              <w:del w:id="471" w:author="Красько Михаил" w:date="2025-01-18T09:39:00Z"/>
              <w:lang w:val="en-US"/>
            </w:rPr>
          </w:rPrChange>
        </w:rPr>
        <w:pPrChange w:id="472" w:author="Красько Михаил" w:date="2025-01-18T09:57:00Z">
          <w:pPr>
            <w:jc w:val="center"/>
          </w:pPr>
        </w:pPrChange>
      </w:pPr>
    </w:p>
    <w:p w14:paraId="1F03D16E" w14:textId="77777777" w:rsidR="00596B79" w:rsidRPr="00EB2837" w:rsidDel="007F704D" w:rsidRDefault="00596B79" w:rsidP="00EB2837">
      <w:pPr>
        <w:spacing w:line="360" w:lineRule="auto"/>
        <w:jc w:val="center"/>
        <w:rPr>
          <w:del w:id="473" w:author="Красько Михаил" w:date="2025-01-18T09:39:00Z"/>
          <w:sz w:val="28"/>
          <w:szCs w:val="28"/>
          <w:lang w:val="en-US"/>
          <w:rPrChange w:id="474" w:author="Красько Михаил" w:date="2025-01-18T09:57:00Z">
            <w:rPr>
              <w:del w:id="475" w:author="Красько Михаил" w:date="2025-01-18T09:39:00Z"/>
              <w:lang w:val="en-US"/>
            </w:rPr>
          </w:rPrChange>
        </w:rPr>
        <w:pPrChange w:id="476" w:author="Красько Михаил" w:date="2025-01-18T09:57:00Z">
          <w:pPr>
            <w:jc w:val="center"/>
          </w:pPr>
        </w:pPrChange>
      </w:pPr>
    </w:p>
    <w:p w14:paraId="63B5E997" w14:textId="77777777" w:rsidR="00596B79" w:rsidRPr="00EB2837" w:rsidDel="007F704D" w:rsidRDefault="00596B79" w:rsidP="00EB2837">
      <w:pPr>
        <w:spacing w:line="360" w:lineRule="auto"/>
        <w:jc w:val="center"/>
        <w:rPr>
          <w:del w:id="477" w:author="Красько Михаил" w:date="2025-01-18T09:39:00Z"/>
          <w:sz w:val="28"/>
          <w:szCs w:val="28"/>
          <w:lang w:val="en-US"/>
          <w:rPrChange w:id="478" w:author="Красько Михаил" w:date="2025-01-18T09:57:00Z">
            <w:rPr>
              <w:del w:id="479" w:author="Красько Михаил" w:date="2025-01-18T09:39:00Z"/>
              <w:lang w:val="en-US"/>
            </w:rPr>
          </w:rPrChange>
        </w:rPr>
        <w:pPrChange w:id="480" w:author="Красько Михаил" w:date="2025-01-18T09:57:00Z">
          <w:pPr>
            <w:jc w:val="center"/>
          </w:pPr>
        </w:pPrChange>
      </w:pPr>
    </w:p>
    <w:p w14:paraId="2CE25497" w14:textId="77777777" w:rsidR="00596B79" w:rsidRPr="00EB2837" w:rsidDel="007F704D" w:rsidRDefault="00596B79" w:rsidP="00EB2837">
      <w:pPr>
        <w:spacing w:line="360" w:lineRule="auto"/>
        <w:jc w:val="center"/>
        <w:rPr>
          <w:del w:id="481" w:author="Красько Михаил" w:date="2025-01-18T09:39:00Z"/>
          <w:sz w:val="28"/>
          <w:szCs w:val="28"/>
          <w:lang w:val="en-US"/>
          <w:rPrChange w:id="482" w:author="Красько Михаил" w:date="2025-01-18T09:57:00Z">
            <w:rPr>
              <w:del w:id="483" w:author="Красько Михаил" w:date="2025-01-18T09:39:00Z"/>
              <w:lang w:val="en-US"/>
            </w:rPr>
          </w:rPrChange>
        </w:rPr>
        <w:pPrChange w:id="484" w:author="Красько Михаил" w:date="2025-01-18T09:57:00Z">
          <w:pPr>
            <w:jc w:val="center"/>
          </w:pPr>
        </w:pPrChange>
      </w:pPr>
    </w:p>
    <w:p w14:paraId="3BD6503C" w14:textId="77777777" w:rsidR="00596B79" w:rsidRPr="00EB2837" w:rsidDel="007F704D" w:rsidRDefault="00596B79" w:rsidP="00EB2837">
      <w:pPr>
        <w:spacing w:line="360" w:lineRule="auto"/>
        <w:jc w:val="center"/>
        <w:rPr>
          <w:del w:id="485" w:author="Красько Михаил" w:date="2025-01-18T09:39:00Z"/>
          <w:sz w:val="28"/>
          <w:szCs w:val="28"/>
          <w:lang w:val="en-US"/>
          <w:rPrChange w:id="486" w:author="Красько Михаил" w:date="2025-01-18T09:57:00Z">
            <w:rPr>
              <w:del w:id="487" w:author="Красько Михаил" w:date="2025-01-18T09:39:00Z"/>
              <w:lang w:val="en-US"/>
            </w:rPr>
          </w:rPrChange>
        </w:rPr>
        <w:pPrChange w:id="488" w:author="Красько Михаил" w:date="2025-01-18T09:57:00Z">
          <w:pPr>
            <w:jc w:val="center"/>
          </w:pPr>
        </w:pPrChange>
      </w:pPr>
    </w:p>
    <w:p w14:paraId="1395896E" w14:textId="77777777" w:rsidR="00596B79" w:rsidRPr="00EB2837" w:rsidDel="007F704D" w:rsidRDefault="00596B79" w:rsidP="00EB2837">
      <w:pPr>
        <w:spacing w:line="360" w:lineRule="auto"/>
        <w:jc w:val="center"/>
        <w:rPr>
          <w:del w:id="489" w:author="Красько Михаил" w:date="2025-01-18T09:39:00Z"/>
          <w:sz w:val="28"/>
          <w:szCs w:val="28"/>
          <w:lang w:val="en-US"/>
          <w:rPrChange w:id="490" w:author="Красько Михаил" w:date="2025-01-18T09:57:00Z">
            <w:rPr>
              <w:del w:id="491" w:author="Красько Михаил" w:date="2025-01-18T09:39:00Z"/>
              <w:lang w:val="en-US"/>
            </w:rPr>
          </w:rPrChange>
        </w:rPr>
        <w:pPrChange w:id="492" w:author="Красько Михаил" w:date="2025-01-18T09:57:00Z">
          <w:pPr>
            <w:jc w:val="center"/>
          </w:pPr>
        </w:pPrChange>
      </w:pPr>
    </w:p>
    <w:p w14:paraId="465668D6" w14:textId="77777777" w:rsidR="00596B79" w:rsidRPr="00EB2837" w:rsidDel="007F704D" w:rsidRDefault="00596B79" w:rsidP="00EB2837">
      <w:pPr>
        <w:spacing w:line="360" w:lineRule="auto"/>
        <w:jc w:val="center"/>
        <w:rPr>
          <w:del w:id="493" w:author="Красько Михаил" w:date="2025-01-18T09:39:00Z"/>
          <w:sz w:val="28"/>
          <w:szCs w:val="28"/>
          <w:lang w:val="en-US"/>
          <w:rPrChange w:id="494" w:author="Красько Михаил" w:date="2025-01-18T09:57:00Z">
            <w:rPr>
              <w:del w:id="495" w:author="Красько Михаил" w:date="2025-01-18T09:39:00Z"/>
              <w:lang w:val="en-US"/>
            </w:rPr>
          </w:rPrChange>
        </w:rPr>
        <w:pPrChange w:id="496" w:author="Красько Михаил" w:date="2025-01-18T09:57:00Z">
          <w:pPr>
            <w:jc w:val="center"/>
          </w:pPr>
        </w:pPrChange>
      </w:pPr>
    </w:p>
    <w:p w14:paraId="4030013C" w14:textId="77777777" w:rsidR="00596B79" w:rsidRPr="00EB2837" w:rsidDel="007F704D" w:rsidRDefault="00596B79" w:rsidP="00EB2837">
      <w:pPr>
        <w:spacing w:line="360" w:lineRule="auto"/>
        <w:jc w:val="center"/>
        <w:rPr>
          <w:del w:id="497" w:author="Красько Михаил" w:date="2025-01-18T09:39:00Z"/>
          <w:sz w:val="28"/>
          <w:szCs w:val="28"/>
          <w:lang w:val="en-US"/>
          <w:rPrChange w:id="498" w:author="Красько Михаил" w:date="2025-01-18T09:57:00Z">
            <w:rPr>
              <w:del w:id="499" w:author="Красько Михаил" w:date="2025-01-18T09:39:00Z"/>
              <w:lang w:val="en-US"/>
            </w:rPr>
          </w:rPrChange>
        </w:rPr>
        <w:pPrChange w:id="500" w:author="Красько Михаил" w:date="2025-01-18T09:57:00Z">
          <w:pPr>
            <w:jc w:val="center"/>
          </w:pPr>
        </w:pPrChange>
      </w:pPr>
    </w:p>
    <w:p w14:paraId="4532A579" w14:textId="77777777" w:rsidR="00596B79" w:rsidRPr="00EB2837" w:rsidDel="007F704D" w:rsidRDefault="00596B79" w:rsidP="00EB2837">
      <w:pPr>
        <w:spacing w:line="360" w:lineRule="auto"/>
        <w:jc w:val="center"/>
        <w:rPr>
          <w:del w:id="501" w:author="Красько Михаил" w:date="2025-01-18T09:39:00Z"/>
          <w:sz w:val="28"/>
          <w:szCs w:val="28"/>
          <w:lang w:val="en-US"/>
          <w:rPrChange w:id="502" w:author="Красько Михаил" w:date="2025-01-18T09:57:00Z">
            <w:rPr>
              <w:del w:id="503" w:author="Красько Михаил" w:date="2025-01-18T09:39:00Z"/>
              <w:lang w:val="en-US"/>
            </w:rPr>
          </w:rPrChange>
        </w:rPr>
        <w:pPrChange w:id="504" w:author="Красько Михаил" w:date="2025-01-18T09:57:00Z">
          <w:pPr>
            <w:jc w:val="center"/>
          </w:pPr>
        </w:pPrChange>
      </w:pPr>
    </w:p>
    <w:p w14:paraId="630C56BA" w14:textId="77777777" w:rsidR="00596B79" w:rsidRPr="00EB2837" w:rsidDel="007F704D" w:rsidRDefault="00596B79" w:rsidP="00EB2837">
      <w:pPr>
        <w:spacing w:line="360" w:lineRule="auto"/>
        <w:jc w:val="center"/>
        <w:rPr>
          <w:del w:id="505" w:author="Красько Михаил" w:date="2025-01-18T09:39:00Z"/>
          <w:sz w:val="28"/>
          <w:szCs w:val="28"/>
          <w:lang w:val="en-US"/>
          <w:rPrChange w:id="506" w:author="Красько Михаил" w:date="2025-01-18T09:57:00Z">
            <w:rPr>
              <w:del w:id="507" w:author="Красько Михаил" w:date="2025-01-18T09:39:00Z"/>
              <w:lang w:val="en-US"/>
            </w:rPr>
          </w:rPrChange>
        </w:rPr>
        <w:pPrChange w:id="508" w:author="Красько Михаил" w:date="2025-01-18T09:57:00Z">
          <w:pPr>
            <w:jc w:val="center"/>
          </w:pPr>
        </w:pPrChange>
      </w:pPr>
    </w:p>
    <w:p w14:paraId="113D29C8" w14:textId="77777777" w:rsidR="00596B79" w:rsidRPr="00EB2837" w:rsidDel="007F704D" w:rsidRDefault="00596B79" w:rsidP="00EB2837">
      <w:pPr>
        <w:spacing w:line="360" w:lineRule="auto"/>
        <w:jc w:val="center"/>
        <w:rPr>
          <w:del w:id="509" w:author="Красько Михаил" w:date="2025-01-18T09:39:00Z"/>
          <w:sz w:val="28"/>
          <w:szCs w:val="28"/>
          <w:lang w:val="en-US"/>
          <w:rPrChange w:id="510" w:author="Красько Михаил" w:date="2025-01-18T09:57:00Z">
            <w:rPr>
              <w:del w:id="511" w:author="Красько Михаил" w:date="2025-01-18T09:39:00Z"/>
              <w:lang w:val="en-US"/>
            </w:rPr>
          </w:rPrChange>
        </w:rPr>
        <w:pPrChange w:id="512" w:author="Красько Михаил" w:date="2025-01-18T09:57:00Z">
          <w:pPr>
            <w:jc w:val="center"/>
          </w:pPr>
        </w:pPrChange>
      </w:pPr>
    </w:p>
    <w:p w14:paraId="179B090F" w14:textId="77777777" w:rsidR="00596B79" w:rsidRPr="00EB2837" w:rsidDel="007F704D" w:rsidRDefault="00596B79" w:rsidP="00EB2837">
      <w:pPr>
        <w:spacing w:line="360" w:lineRule="auto"/>
        <w:jc w:val="center"/>
        <w:rPr>
          <w:del w:id="513" w:author="Красько Михаил" w:date="2025-01-18T09:39:00Z"/>
          <w:sz w:val="28"/>
          <w:szCs w:val="28"/>
          <w:lang w:val="en-US"/>
          <w:rPrChange w:id="514" w:author="Красько Михаил" w:date="2025-01-18T09:57:00Z">
            <w:rPr>
              <w:del w:id="515" w:author="Красько Михаил" w:date="2025-01-18T09:39:00Z"/>
              <w:lang w:val="en-US"/>
            </w:rPr>
          </w:rPrChange>
        </w:rPr>
        <w:pPrChange w:id="516" w:author="Красько Михаил" w:date="2025-01-18T09:57:00Z">
          <w:pPr>
            <w:jc w:val="center"/>
          </w:pPr>
        </w:pPrChange>
      </w:pPr>
    </w:p>
    <w:p w14:paraId="5F2836E7" w14:textId="77777777" w:rsidR="00596B79" w:rsidRPr="00EB2837" w:rsidDel="007F704D" w:rsidRDefault="00596B79" w:rsidP="00EB2837">
      <w:pPr>
        <w:spacing w:line="360" w:lineRule="auto"/>
        <w:jc w:val="center"/>
        <w:rPr>
          <w:del w:id="517" w:author="Красько Михаил" w:date="2025-01-18T09:39:00Z"/>
          <w:sz w:val="28"/>
          <w:szCs w:val="28"/>
          <w:lang w:val="en-US"/>
          <w:rPrChange w:id="518" w:author="Красько Михаил" w:date="2025-01-18T09:57:00Z">
            <w:rPr>
              <w:del w:id="519" w:author="Красько Михаил" w:date="2025-01-18T09:39:00Z"/>
              <w:lang w:val="en-US"/>
            </w:rPr>
          </w:rPrChange>
        </w:rPr>
        <w:pPrChange w:id="520" w:author="Красько Михаил" w:date="2025-01-18T09:57:00Z">
          <w:pPr>
            <w:jc w:val="center"/>
          </w:pPr>
        </w:pPrChange>
      </w:pPr>
    </w:p>
    <w:p w14:paraId="3A6823C8" w14:textId="77777777" w:rsidR="00596B79" w:rsidRPr="00EB2837" w:rsidDel="007F704D" w:rsidRDefault="00596B79" w:rsidP="00EB2837">
      <w:pPr>
        <w:spacing w:line="360" w:lineRule="auto"/>
        <w:jc w:val="center"/>
        <w:rPr>
          <w:del w:id="521" w:author="Красько Михаил" w:date="2025-01-18T09:39:00Z"/>
          <w:sz w:val="28"/>
          <w:szCs w:val="28"/>
          <w:lang w:val="en-US"/>
          <w:rPrChange w:id="522" w:author="Красько Михаил" w:date="2025-01-18T09:57:00Z">
            <w:rPr>
              <w:del w:id="523" w:author="Красько Михаил" w:date="2025-01-18T09:39:00Z"/>
              <w:lang w:val="en-US"/>
            </w:rPr>
          </w:rPrChange>
        </w:rPr>
        <w:pPrChange w:id="524" w:author="Красько Михаил" w:date="2025-01-18T09:57:00Z">
          <w:pPr>
            <w:jc w:val="center"/>
          </w:pPr>
        </w:pPrChange>
      </w:pPr>
    </w:p>
    <w:p w14:paraId="31070CB4" w14:textId="77777777" w:rsidR="00596B79" w:rsidRPr="00EB2837" w:rsidDel="007F704D" w:rsidRDefault="00596B79" w:rsidP="00EB2837">
      <w:pPr>
        <w:spacing w:line="360" w:lineRule="auto"/>
        <w:jc w:val="center"/>
        <w:rPr>
          <w:del w:id="525" w:author="Красько Михаил" w:date="2025-01-18T09:39:00Z"/>
          <w:sz w:val="28"/>
          <w:szCs w:val="28"/>
          <w:lang w:val="en-US"/>
          <w:rPrChange w:id="526" w:author="Красько Михаил" w:date="2025-01-18T09:57:00Z">
            <w:rPr>
              <w:del w:id="527" w:author="Красько Михаил" w:date="2025-01-18T09:39:00Z"/>
              <w:lang w:val="en-US"/>
            </w:rPr>
          </w:rPrChange>
        </w:rPr>
        <w:pPrChange w:id="528" w:author="Красько Михаил" w:date="2025-01-18T09:57:00Z">
          <w:pPr>
            <w:jc w:val="center"/>
          </w:pPr>
        </w:pPrChange>
      </w:pPr>
    </w:p>
    <w:p w14:paraId="07F8FF79" w14:textId="77777777" w:rsidR="00596B79" w:rsidRPr="00EB2837" w:rsidDel="007F704D" w:rsidRDefault="00596B79" w:rsidP="00EB2837">
      <w:pPr>
        <w:spacing w:line="360" w:lineRule="auto"/>
        <w:jc w:val="center"/>
        <w:rPr>
          <w:del w:id="529" w:author="Красько Михаил" w:date="2025-01-18T09:39:00Z"/>
          <w:sz w:val="28"/>
          <w:szCs w:val="28"/>
          <w:lang w:val="en-US"/>
          <w:rPrChange w:id="530" w:author="Красько Михаил" w:date="2025-01-18T09:57:00Z">
            <w:rPr>
              <w:del w:id="531" w:author="Красько Михаил" w:date="2025-01-18T09:39:00Z"/>
              <w:lang w:val="en-US"/>
            </w:rPr>
          </w:rPrChange>
        </w:rPr>
        <w:pPrChange w:id="532" w:author="Красько Михаил" w:date="2025-01-18T09:57:00Z">
          <w:pPr>
            <w:jc w:val="center"/>
          </w:pPr>
        </w:pPrChange>
      </w:pPr>
    </w:p>
    <w:p w14:paraId="5F701A7B" w14:textId="77777777" w:rsidR="00596B79" w:rsidRPr="00EB2837" w:rsidDel="007F704D" w:rsidRDefault="00596B79" w:rsidP="00EB2837">
      <w:pPr>
        <w:spacing w:line="360" w:lineRule="auto"/>
        <w:jc w:val="center"/>
        <w:rPr>
          <w:del w:id="533" w:author="Красько Михаил" w:date="2025-01-18T09:39:00Z"/>
          <w:sz w:val="28"/>
          <w:szCs w:val="28"/>
          <w:lang w:val="en-US"/>
          <w:rPrChange w:id="534" w:author="Красько Михаил" w:date="2025-01-18T09:57:00Z">
            <w:rPr>
              <w:del w:id="535" w:author="Красько Михаил" w:date="2025-01-18T09:39:00Z"/>
              <w:lang w:val="en-US"/>
            </w:rPr>
          </w:rPrChange>
        </w:rPr>
        <w:pPrChange w:id="536" w:author="Красько Михаил" w:date="2025-01-18T09:57:00Z">
          <w:pPr>
            <w:jc w:val="center"/>
          </w:pPr>
        </w:pPrChange>
      </w:pPr>
    </w:p>
    <w:p w14:paraId="3286F6CD" w14:textId="77777777" w:rsidR="00596B79" w:rsidRPr="00EB2837" w:rsidDel="007F704D" w:rsidRDefault="00596B79" w:rsidP="00EB2837">
      <w:pPr>
        <w:spacing w:line="360" w:lineRule="auto"/>
        <w:jc w:val="center"/>
        <w:rPr>
          <w:del w:id="537" w:author="Красько Михаил" w:date="2025-01-18T09:39:00Z"/>
          <w:sz w:val="28"/>
          <w:szCs w:val="28"/>
          <w:lang w:val="en-US"/>
          <w:rPrChange w:id="538" w:author="Красько Михаил" w:date="2025-01-18T09:57:00Z">
            <w:rPr>
              <w:del w:id="539" w:author="Красько Михаил" w:date="2025-01-18T09:39:00Z"/>
              <w:lang w:val="en-US"/>
            </w:rPr>
          </w:rPrChange>
        </w:rPr>
        <w:pPrChange w:id="540" w:author="Красько Михаил" w:date="2025-01-18T09:57:00Z">
          <w:pPr>
            <w:jc w:val="center"/>
          </w:pPr>
        </w:pPrChange>
      </w:pPr>
    </w:p>
    <w:p w14:paraId="497352A6" w14:textId="77777777" w:rsidR="00596B79" w:rsidRPr="00EB2837" w:rsidDel="007F704D" w:rsidRDefault="00596B79" w:rsidP="00EB2837">
      <w:pPr>
        <w:spacing w:line="360" w:lineRule="auto"/>
        <w:jc w:val="center"/>
        <w:rPr>
          <w:del w:id="541" w:author="Красько Михаил" w:date="2025-01-18T09:39:00Z"/>
          <w:sz w:val="28"/>
          <w:szCs w:val="28"/>
          <w:lang w:val="en-US"/>
          <w:rPrChange w:id="542" w:author="Красько Михаил" w:date="2025-01-18T09:57:00Z">
            <w:rPr>
              <w:del w:id="543" w:author="Красько Михаил" w:date="2025-01-18T09:39:00Z"/>
              <w:lang w:val="en-US"/>
            </w:rPr>
          </w:rPrChange>
        </w:rPr>
        <w:pPrChange w:id="544" w:author="Красько Михаил" w:date="2025-01-18T09:57:00Z">
          <w:pPr>
            <w:jc w:val="center"/>
          </w:pPr>
        </w:pPrChange>
      </w:pPr>
    </w:p>
    <w:p w14:paraId="11862DF1" w14:textId="77777777" w:rsidR="00596B79" w:rsidRPr="00EB2837" w:rsidDel="007F704D" w:rsidRDefault="00596B79" w:rsidP="00EB2837">
      <w:pPr>
        <w:spacing w:line="360" w:lineRule="auto"/>
        <w:jc w:val="center"/>
        <w:rPr>
          <w:del w:id="545" w:author="Красько Михаил" w:date="2025-01-18T09:39:00Z"/>
          <w:sz w:val="28"/>
          <w:szCs w:val="28"/>
          <w:lang w:val="en-US"/>
          <w:rPrChange w:id="546" w:author="Красько Михаил" w:date="2025-01-18T09:57:00Z">
            <w:rPr>
              <w:del w:id="547" w:author="Красько Михаил" w:date="2025-01-18T09:39:00Z"/>
              <w:lang w:val="en-US"/>
            </w:rPr>
          </w:rPrChange>
        </w:rPr>
        <w:pPrChange w:id="548" w:author="Красько Михаил" w:date="2025-01-18T09:57:00Z">
          <w:pPr>
            <w:jc w:val="center"/>
          </w:pPr>
        </w:pPrChange>
      </w:pPr>
    </w:p>
    <w:p w14:paraId="1E0EEF7A" w14:textId="77777777" w:rsidR="00596B79" w:rsidRPr="00EB2837" w:rsidDel="007F704D" w:rsidRDefault="00596B79" w:rsidP="00EB2837">
      <w:pPr>
        <w:spacing w:line="360" w:lineRule="auto"/>
        <w:jc w:val="center"/>
        <w:rPr>
          <w:del w:id="549" w:author="Красько Михаил" w:date="2025-01-18T09:39:00Z"/>
          <w:sz w:val="28"/>
          <w:szCs w:val="28"/>
          <w:lang w:val="en-US"/>
          <w:rPrChange w:id="550" w:author="Красько Михаил" w:date="2025-01-18T09:57:00Z">
            <w:rPr>
              <w:del w:id="551" w:author="Красько Михаил" w:date="2025-01-18T09:39:00Z"/>
              <w:lang w:val="en-US"/>
            </w:rPr>
          </w:rPrChange>
        </w:rPr>
        <w:pPrChange w:id="552" w:author="Красько Михаил" w:date="2025-01-18T09:57:00Z">
          <w:pPr>
            <w:jc w:val="center"/>
          </w:pPr>
        </w:pPrChange>
      </w:pPr>
    </w:p>
    <w:p w14:paraId="03AC8DD0" w14:textId="77777777" w:rsidR="00596B79" w:rsidRPr="00EB2837" w:rsidDel="007F704D" w:rsidRDefault="00596B79" w:rsidP="00EB2837">
      <w:pPr>
        <w:spacing w:line="360" w:lineRule="auto"/>
        <w:jc w:val="center"/>
        <w:rPr>
          <w:del w:id="553" w:author="Красько Михаил" w:date="2025-01-18T09:39:00Z"/>
          <w:sz w:val="28"/>
          <w:szCs w:val="28"/>
          <w:lang w:val="en-US"/>
          <w:rPrChange w:id="554" w:author="Красько Михаил" w:date="2025-01-18T09:57:00Z">
            <w:rPr>
              <w:del w:id="555" w:author="Красько Михаил" w:date="2025-01-18T09:39:00Z"/>
              <w:lang w:val="en-US"/>
            </w:rPr>
          </w:rPrChange>
        </w:rPr>
        <w:pPrChange w:id="556" w:author="Красько Михаил" w:date="2025-01-18T09:57:00Z">
          <w:pPr>
            <w:jc w:val="center"/>
          </w:pPr>
        </w:pPrChange>
      </w:pPr>
    </w:p>
    <w:p w14:paraId="79582A86" w14:textId="0F48C694" w:rsidR="00596B79" w:rsidRPr="00EB2837" w:rsidDel="007F704D" w:rsidRDefault="00596B79" w:rsidP="00EB2837">
      <w:pPr>
        <w:spacing w:line="360" w:lineRule="auto"/>
        <w:jc w:val="center"/>
        <w:rPr>
          <w:del w:id="557" w:author="Красько Михаил" w:date="2025-01-18T09:39:00Z"/>
          <w:sz w:val="28"/>
          <w:szCs w:val="28"/>
          <w:lang w:val="en-US"/>
          <w:rPrChange w:id="558" w:author="Красько Михаил" w:date="2025-01-18T09:57:00Z">
            <w:rPr>
              <w:del w:id="559" w:author="Красько Михаил" w:date="2025-01-18T09:39:00Z"/>
              <w:lang w:val="en-US"/>
            </w:rPr>
          </w:rPrChange>
        </w:rPr>
        <w:pPrChange w:id="560" w:author="Красько Михаил" w:date="2025-01-18T09:57:00Z">
          <w:pPr>
            <w:jc w:val="center"/>
          </w:pPr>
        </w:pPrChange>
      </w:pPr>
    </w:p>
    <w:p w14:paraId="05A7C541" w14:textId="77777777" w:rsidR="00F4526E" w:rsidRPr="00EB2837" w:rsidDel="007F704D" w:rsidRDefault="00F4526E" w:rsidP="00EB2837">
      <w:pPr>
        <w:spacing w:line="360" w:lineRule="auto"/>
        <w:jc w:val="center"/>
        <w:rPr>
          <w:del w:id="561" w:author="Красько Михаил" w:date="2025-01-18T09:39:00Z"/>
          <w:sz w:val="28"/>
          <w:szCs w:val="28"/>
          <w:lang w:val="en-US"/>
          <w:rPrChange w:id="562" w:author="Красько Михаил" w:date="2025-01-18T09:57:00Z">
            <w:rPr>
              <w:del w:id="563" w:author="Красько Михаил" w:date="2025-01-18T09:39:00Z"/>
              <w:lang w:val="en-US"/>
            </w:rPr>
          </w:rPrChange>
        </w:rPr>
        <w:pPrChange w:id="564" w:author="Красько Михаил" w:date="2025-01-18T09:57:00Z">
          <w:pPr>
            <w:jc w:val="center"/>
          </w:pPr>
        </w:pPrChange>
      </w:pPr>
    </w:p>
    <w:p w14:paraId="0FAF17F4" w14:textId="77777777" w:rsidR="00F4526E" w:rsidRPr="00EB2837" w:rsidDel="007F704D" w:rsidRDefault="00F4526E" w:rsidP="00EB2837">
      <w:pPr>
        <w:spacing w:line="360" w:lineRule="auto"/>
        <w:jc w:val="center"/>
        <w:rPr>
          <w:del w:id="565" w:author="Красько Михаил" w:date="2025-01-18T09:39:00Z"/>
          <w:sz w:val="28"/>
          <w:szCs w:val="28"/>
          <w:lang w:val="en-US"/>
          <w:rPrChange w:id="566" w:author="Красько Михаил" w:date="2025-01-18T09:57:00Z">
            <w:rPr>
              <w:del w:id="567" w:author="Красько Михаил" w:date="2025-01-18T09:39:00Z"/>
              <w:lang w:val="en-US"/>
            </w:rPr>
          </w:rPrChange>
        </w:rPr>
        <w:pPrChange w:id="568" w:author="Красько Михаил" w:date="2025-01-18T09:57:00Z">
          <w:pPr>
            <w:jc w:val="center"/>
          </w:pPr>
        </w:pPrChange>
      </w:pPr>
    </w:p>
    <w:p w14:paraId="0929F795" w14:textId="77777777" w:rsidR="00F4526E" w:rsidRPr="00EB2837" w:rsidDel="00725031" w:rsidRDefault="00F4526E" w:rsidP="00725031">
      <w:pPr>
        <w:spacing w:line="360" w:lineRule="auto"/>
        <w:jc w:val="center"/>
        <w:rPr>
          <w:del w:id="569" w:author="Красько Михаил" w:date="2025-01-18T09:59:00Z"/>
          <w:sz w:val="28"/>
          <w:szCs w:val="28"/>
          <w:lang w:val="en-US"/>
          <w:rPrChange w:id="570" w:author="Красько Михаил" w:date="2025-01-18T09:57:00Z">
            <w:rPr>
              <w:del w:id="571" w:author="Красько Михаил" w:date="2025-01-18T09:59:00Z"/>
              <w:lang w:val="en-US"/>
            </w:rPr>
          </w:rPrChange>
        </w:rPr>
        <w:pPrChange w:id="572" w:author="Красько Михаил" w:date="2025-01-18T09:59:00Z">
          <w:pPr>
            <w:jc w:val="center"/>
          </w:pPr>
        </w:pPrChange>
      </w:pPr>
    </w:p>
    <w:p w14:paraId="220A10E7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573" w:author="Красько Михаил" w:date="2025-01-18T09:57:00Z">
            <w:rPr>
              <w:lang w:val="en-US"/>
            </w:rPr>
          </w:rPrChange>
        </w:rPr>
        <w:pPrChange w:id="574" w:author="Красько Михаил" w:date="2025-01-18T09:59:00Z">
          <w:pPr>
            <w:jc w:val="center"/>
          </w:pPr>
        </w:pPrChange>
      </w:pPr>
    </w:p>
    <w:p w14:paraId="078FA58F" w14:textId="7B830562" w:rsidR="007F704D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575" w:author="Красько Михаил" w:date="2025-01-18T09:57:00Z">
            <w:rPr>
              <w:lang w:val="en-US"/>
            </w:rPr>
          </w:rPrChange>
        </w:rPr>
        <w:pPrChange w:id="576" w:author="Красько Михаил" w:date="2025-01-18T09:59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577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58A33DD6" wp14:editId="4F632895">
            <wp:extent cx="4320000" cy="2440051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4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6C20" w14:textId="2BAA9612" w:rsidR="00F4526E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578" w:author="Красько Михаил" w:date="2025-01-18T09:57:00Z">
            <w:rPr>
              <w:lang w:val="en-US"/>
            </w:rPr>
          </w:rPrChange>
        </w:rPr>
        <w:pPrChange w:id="57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580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62F2705" wp14:editId="071E1E8F">
            <wp:extent cx="4320000" cy="1558306"/>
            <wp:effectExtent l="0" t="0" r="444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5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63CA" w14:textId="4FF34528" w:rsidR="00F4526E" w:rsidRPr="00EB2837" w:rsidDel="00725031" w:rsidRDefault="00F4526E" w:rsidP="00EB2837">
      <w:pPr>
        <w:spacing w:line="360" w:lineRule="auto"/>
        <w:jc w:val="center"/>
        <w:rPr>
          <w:del w:id="581" w:author="Красько Михаил" w:date="2025-01-18T09:59:00Z"/>
          <w:sz w:val="28"/>
          <w:szCs w:val="28"/>
          <w:lang w:val="en-US"/>
          <w:rPrChange w:id="582" w:author="Красько Михаил" w:date="2025-01-18T09:57:00Z">
            <w:rPr>
              <w:del w:id="583" w:author="Красько Михаил" w:date="2025-01-18T09:59:00Z"/>
              <w:lang w:val="en-US"/>
            </w:rPr>
          </w:rPrChange>
        </w:rPr>
        <w:pPrChange w:id="584" w:author="Красько Михаил" w:date="2025-01-18T09:57:00Z">
          <w:pPr>
            <w:jc w:val="center"/>
          </w:pPr>
        </w:pPrChange>
      </w:pPr>
    </w:p>
    <w:p w14:paraId="22AAD6C3" w14:textId="0822C2AC" w:rsidR="00F4526E" w:rsidRPr="00EB2837" w:rsidDel="00725031" w:rsidRDefault="00596B79" w:rsidP="00EB2837">
      <w:pPr>
        <w:spacing w:line="360" w:lineRule="auto"/>
        <w:jc w:val="center"/>
        <w:rPr>
          <w:del w:id="585" w:author="Красько Михаил" w:date="2025-01-18T09:59:00Z"/>
          <w:sz w:val="28"/>
          <w:szCs w:val="28"/>
          <w:lang w:val="en-US"/>
          <w:rPrChange w:id="586" w:author="Красько Михаил" w:date="2025-01-18T09:57:00Z">
            <w:rPr>
              <w:del w:id="587" w:author="Красько Михаил" w:date="2025-01-18T09:59:00Z"/>
              <w:lang w:val="en-US"/>
            </w:rPr>
          </w:rPrChange>
        </w:rPr>
        <w:pPrChange w:id="588" w:author="Красько Михаил" w:date="2025-01-18T09:57:00Z">
          <w:pPr>
            <w:jc w:val="center"/>
          </w:pPr>
        </w:pPrChange>
      </w:pPr>
      <w:del w:id="589" w:author="Красько Михаил" w:date="2025-01-18T09:40:00Z">
        <w:r w:rsidRPr="00EB2837" w:rsidDel="007F704D">
          <w:rPr>
            <w:noProof/>
            <w:sz w:val="28"/>
            <w:szCs w:val="28"/>
            <w:lang w:val="en-US"/>
            <w:rPrChange w:id="590" w:author="Красько Михаил" w:date="2025-01-18T09:57:00Z">
              <w:rPr>
                <w:noProof/>
                <w:lang w:val="en-US"/>
              </w:rPr>
            </w:rPrChange>
          </w:rPr>
          <w:drawing>
            <wp:inline distT="0" distB="0" distL="0" distR="0" wp14:anchorId="0A46C22F" wp14:editId="3892EF04">
              <wp:extent cx="3600000" cy="2577465"/>
              <wp:effectExtent l="0" t="0" r="635" b="0"/>
              <wp:docPr id="30" name="Рисунок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0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600000" cy="2577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45EF864" w14:textId="42B0E6F9" w:rsidR="00F4526E" w:rsidRPr="00EB2837" w:rsidDel="00725031" w:rsidRDefault="00F4526E" w:rsidP="00725031">
      <w:pPr>
        <w:spacing w:line="360" w:lineRule="auto"/>
        <w:jc w:val="center"/>
        <w:rPr>
          <w:del w:id="591" w:author="Красько Михаил" w:date="2025-01-18T09:59:00Z"/>
          <w:sz w:val="28"/>
          <w:szCs w:val="28"/>
          <w:lang w:val="en-US"/>
          <w:rPrChange w:id="592" w:author="Красько Михаил" w:date="2025-01-18T09:57:00Z">
            <w:rPr>
              <w:del w:id="593" w:author="Красько Михаил" w:date="2025-01-18T09:59:00Z"/>
              <w:lang w:val="en-US"/>
            </w:rPr>
          </w:rPrChange>
        </w:rPr>
        <w:pPrChange w:id="594" w:author="Красько Михаил" w:date="2025-01-18T09:59:00Z">
          <w:pPr>
            <w:jc w:val="center"/>
          </w:pPr>
        </w:pPrChange>
      </w:pPr>
    </w:p>
    <w:p w14:paraId="59F8B527" w14:textId="384551D2" w:rsidR="00F4526E" w:rsidRPr="00EB2837" w:rsidDel="00725031" w:rsidRDefault="00596B79" w:rsidP="00EB2837">
      <w:pPr>
        <w:spacing w:line="360" w:lineRule="auto"/>
        <w:jc w:val="center"/>
        <w:rPr>
          <w:del w:id="595" w:author="Красько Михаил" w:date="2025-01-18T09:59:00Z"/>
          <w:sz w:val="28"/>
          <w:szCs w:val="28"/>
          <w:lang w:val="en-US"/>
          <w:rPrChange w:id="596" w:author="Красько Михаил" w:date="2025-01-18T09:57:00Z">
            <w:rPr>
              <w:del w:id="597" w:author="Красько Михаил" w:date="2025-01-18T09:59:00Z"/>
              <w:lang w:val="en-US"/>
            </w:rPr>
          </w:rPrChange>
        </w:rPr>
        <w:pPrChange w:id="598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599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3FC3394" wp14:editId="7B8BDB4F">
            <wp:extent cx="4320000" cy="2048660"/>
            <wp:effectExtent l="0" t="0" r="444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580EF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600" w:author="Красько Михаил" w:date="2025-01-18T09:57:00Z">
            <w:rPr>
              <w:lang w:val="en-US"/>
            </w:rPr>
          </w:rPrChange>
        </w:rPr>
        <w:pPrChange w:id="601" w:author="Красько Михаил" w:date="2025-01-18T09:59:00Z">
          <w:pPr>
            <w:jc w:val="center"/>
          </w:pPr>
        </w:pPrChange>
      </w:pPr>
    </w:p>
    <w:p w14:paraId="1DF0EC37" w14:textId="022A3FFE" w:rsidR="007F704D" w:rsidRPr="00EB2837" w:rsidDel="007F704D" w:rsidRDefault="00596B79" w:rsidP="00725031">
      <w:pPr>
        <w:spacing w:line="360" w:lineRule="auto"/>
        <w:jc w:val="center"/>
        <w:rPr>
          <w:del w:id="602" w:author="Красько Михаил" w:date="2025-01-18T09:40:00Z"/>
          <w:sz w:val="28"/>
          <w:szCs w:val="28"/>
          <w:lang w:val="en-US"/>
          <w:rPrChange w:id="603" w:author="Красько Михаил" w:date="2025-01-18T09:57:00Z">
            <w:rPr>
              <w:del w:id="604" w:author="Красько Михаил" w:date="2025-01-18T09:40:00Z"/>
              <w:lang w:val="en-US"/>
            </w:rPr>
          </w:rPrChange>
        </w:rPr>
        <w:pPrChange w:id="605" w:author="Красько Михаил" w:date="2025-01-18T09:59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606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76A0C805" wp14:editId="2C6148A8">
            <wp:extent cx="4320000" cy="1153479"/>
            <wp:effectExtent l="0" t="0" r="444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5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55937" w14:textId="609E0888" w:rsidR="00F4526E" w:rsidRPr="00EB2837" w:rsidDel="007F704D" w:rsidRDefault="00596B79" w:rsidP="00725031">
      <w:pPr>
        <w:spacing w:line="360" w:lineRule="auto"/>
        <w:jc w:val="center"/>
        <w:rPr>
          <w:del w:id="607" w:author="Красько Михаил" w:date="2025-01-18T09:40:00Z"/>
          <w:sz w:val="28"/>
          <w:szCs w:val="28"/>
          <w:lang w:val="en-US"/>
          <w:rPrChange w:id="608" w:author="Красько Михаил" w:date="2025-01-18T09:57:00Z">
            <w:rPr>
              <w:del w:id="609" w:author="Красько Михаил" w:date="2025-01-18T09:40:00Z"/>
              <w:lang w:val="en-US"/>
            </w:rPr>
          </w:rPrChange>
        </w:rPr>
        <w:pPrChange w:id="610" w:author="Красько Михаил" w:date="2025-01-18T09:59:00Z">
          <w:pPr>
            <w:jc w:val="center"/>
          </w:pPr>
        </w:pPrChange>
      </w:pPr>
      <w:del w:id="611" w:author="Красько Михаил" w:date="2025-01-18T09:40:00Z">
        <w:r w:rsidRPr="00EB2837" w:rsidDel="007F704D">
          <w:rPr>
            <w:noProof/>
            <w:sz w:val="28"/>
            <w:szCs w:val="28"/>
            <w:lang w:val="en-US"/>
            <w:rPrChange w:id="612" w:author="Красько Михаил" w:date="2025-01-18T09:57:00Z">
              <w:rPr>
                <w:noProof/>
                <w:lang w:val="en-US"/>
              </w:rPr>
            </w:rPrChange>
          </w:rPr>
          <w:drawing>
            <wp:inline distT="0" distB="0" distL="0" distR="0" wp14:anchorId="5128AB5E" wp14:editId="15EFC3E5">
              <wp:extent cx="2971800" cy="3002280"/>
              <wp:effectExtent l="0" t="0" r="0" b="7620"/>
              <wp:docPr id="33" name="Рисунок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3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71800" cy="3002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B6C1708" w14:textId="45F7FC22" w:rsidR="00F4526E" w:rsidRPr="00EB2837" w:rsidDel="007F704D" w:rsidRDefault="00F4526E" w:rsidP="00725031">
      <w:pPr>
        <w:spacing w:line="360" w:lineRule="auto"/>
        <w:jc w:val="center"/>
        <w:rPr>
          <w:del w:id="613" w:author="Красько Михаил" w:date="2025-01-18T09:41:00Z"/>
          <w:sz w:val="28"/>
          <w:szCs w:val="28"/>
          <w:lang w:val="en-US"/>
          <w:rPrChange w:id="614" w:author="Красько Михаил" w:date="2025-01-18T09:57:00Z">
            <w:rPr>
              <w:del w:id="615" w:author="Красько Михаил" w:date="2025-01-18T09:41:00Z"/>
              <w:lang w:val="en-US"/>
            </w:rPr>
          </w:rPrChange>
        </w:rPr>
        <w:pPrChange w:id="616" w:author="Красько Михаил" w:date="2025-01-18T09:59:00Z">
          <w:pPr>
            <w:jc w:val="center"/>
          </w:pPr>
        </w:pPrChange>
      </w:pPr>
    </w:p>
    <w:p w14:paraId="23DC10F0" w14:textId="559086A9" w:rsidR="00F4526E" w:rsidRPr="00EB2837" w:rsidDel="007F704D" w:rsidRDefault="00596B79" w:rsidP="00725031">
      <w:pPr>
        <w:spacing w:line="360" w:lineRule="auto"/>
        <w:jc w:val="center"/>
        <w:rPr>
          <w:del w:id="617" w:author="Красько Михаил" w:date="2025-01-18T09:41:00Z"/>
          <w:sz w:val="28"/>
          <w:szCs w:val="28"/>
          <w:lang w:val="en-US"/>
          <w:rPrChange w:id="618" w:author="Красько Михаил" w:date="2025-01-18T09:57:00Z">
            <w:rPr>
              <w:del w:id="619" w:author="Красько Михаил" w:date="2025-01-18T09:41:00Z"/>
              <w:lang w:val="en-US"/>
            </w:rPr>
          </w:rPrChange>
        </w:rPr>
        <w:pPrChange w:id="620" w:author="Красько Михаил" w:date="2025-01-18T09:59:00Z">
          <w:pPr>
            <w:jc w:val="center"/>
          </w:pPr>
        </w:pPrChange>
      </w:pPr>
      <w:del w:id="621" w:author="Красько Михаил" w:date="2025-01-18T09:40:00Z">
        <w:r w:rsidRPr="00EB2837" w:rsidDel="007F704D">
          <w:rPr>
            <w:noProof/>
            <w:sz w:val="28"/>
            <w:szCs w:val="28"/>
            <w:lang w:val="en-US"/>
            <w:rPrChange w:id="622" w:author="Красько Михаил" w:date="2025-01-18T09:57:00Z">
              <w:rPr>
                <w:noProof/>
                <w:lang w:val="en-US"/>
              </w:rPr>
            </w:rPrChange>
          </w:rPr>
          <w:drawing>
            <wp:inline distT="0" distB="0" distL="0" distR="0" wp14:anchorId="66AD02B8" wp14:editId="528D6106">
              <wp:extent cx="3600000" cy="3646392"/>
              <wp:effectExtent l="0" t="0" r="635" b="0"/>
              <wp:docPr id="34" name="Рисунок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600000" cy="36463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00C16B1" w14:textId="7E42CE04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623" w:author="Красько Михаил" w:date="2025-01-18T09:57:00Z">
            <w:rPr>
              <w:lang w:val="en-US"/>
            </w:rPr>
          </w:rPrChange>
        </w:rPr>
        <w:pPrChange w:id="624" w:author="Красько Михаил" w:date="2025-01-18T09:59:00Z">
          <w:pPr>
            <w:jc w:val="center"/>
          </w:pPr>
        </w:pPrChange>
      </w:pPr>
      <w:del w:id="625" w:author="Красько Михаил" w:date="2025-01-18T09:40:00Z">
        <w:r w:rsidRPr="00EB2837" w:rsidDel="007F704D">
          <w:rPr>
            <w:noProof/>
            <w:sz w:val="28"/>
            <w:szCs w:val="28"/>
            <w:lang w:val="en-US"/>
            <w:rPrChange w:id="626" w:author="Красько Михаил" w:date="2025-01-18T09:57:00Z">
              <w:rPr>
                <w:noProof/>
                <w:lang w:val="en-US"/>
              </w:rPr>
            </w:rPrChange>
          </w:rPr>
          <w:drawing>
            <wp:inline distT="0" distB="0" distL="0" distR="0" wp14:anchorId="6A30F91B" wp14:editId="63E678F2">
              <wp:extent cx="3600000" cy="3465240"/>
              <wp:effectExtent l="0" t="0" r="635" b="1905"/>
              <wp:docPr id="35" name="Рисунок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600000" cy="34652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8F86BC5" w14:textId="3D325C4F" w:rsidR="00F4526E" w:rsidRPr="00EB2837" w:rsidDel="00725031" w:rsidRDefault="00596B79" w:rsidP="00EB2837">
      <w:pPr>
        <w:spacing w:line="360" w:lineRule="auto"/>
        <w:jc w:val="center"/>
        <w:rPr>
          <w:del w:id="627" w:author="Красько Михаил" w:date="2025-01-18T09:59:00Z"/>
          <w:sz w:val="28"/>
          <w:szCs w:val="28"/>
          <w:lang w:val="en-US"/>
          <w:rPrChange w:id="628" w:author="Красько Михаил" w:date="2025-01-18T09:57:00Z">
            <w:rPr>
              <w:del w:id="629" w:author="Красько Михаил" w:date="2025-01-18T09:59:00Z"/>
              <w:lang w:val="en-US"/>
            </w:rPr>
          </w:rPrChange>
        </w:rPr>
        <w:pPrChange w:id="630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631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260FBA47" wp14:editId="67592853">
            <wp:extent cx="2971800" cy="31394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BEC8" w14:textId="77777777" w:rsidR="00F4526E" w:rsidRPr="00EB2837" w:rsidDel="00725031" w:rsidRDefault="00F4526E" w:rsidP="00EB2837">
      <w:pPr>
        <w:spacing w:line="360" w:lineRule="auto"/>
        <w:jc w:val="center"/>
        <w:rPr>
          <w:del w:id="632" w:author="Красько Михаил" w:date="2025-01-18T09:59:00Z"/>
          <w:sz w:val="28"/>
          <w:szCs w:val="28"/>
          <w:lang w:val="en-US"/>
          <w:rPrChange w:id="633" w:author="Красько Михаил" w:date="2025-01-18T09:57:00Z">
            <w:rPr>
              <w:del w:id="634" w:author="Красько Михаил" w:date="2025-01-18T09:59:00Z"/>
              <w:lang w:val="en-US"/>
            </w:rPr>
          </w:rPrChange>
        </w:rPr>
        <w:pPrChange w:id="635" w:author="Красько Михаил" w:date="2025-01-18T09:57:00Z">
          <w:pPr>
            <w:jc w:val="center"/>
          </w:pPr>
        </w:pPrChange>
      </w:pPr>
    </w:p>
    <w:p w14:paraId="40FC227D" w14:textId="77777777" w:rsidR="007F704D" w:rsidRPr="00EB2837" w:rsidRDefault="007F704D" w:rsidP="00725031">
      <w:pPr>
        <w:spacing w:line="360" w:lineRule="auto"/>
        <w:jc w:val="center"/>
        <w:rPr>
          <w:ins w:id="636" w:author="Красько Михаил" w:date="2025-01-18T09:41:00Z"/>
          <w:noProof/>
          <w:sz w:val="28"/>
          <w:szCs w:val="28"/>
          <w:lang w:val="en-US"/>
          <w:rPrChange w:id="637" w:author="Красько Михаил" w:date="2025-01-18T09:57:00Z">
            <w:rPr>
              <w:ins w:id="638" w:author="Красько Михаил" w:date="2025-01-18T09:41:00Z"/>
              <w:noProof/>
              <w:lang w:val="en-US"/>
            </w:rPr>
          </w:rPrChange>
        </w:rPr>
        <w:pPrChange w:id="639" w:author="Красько Михаил" w:date="2025-01-18T09:59:00Z">
          <w:pPr>
            <w:jc w:val="center"/>
          </w:pPr>
        </w:pPrChange>
      </w:pPr>
    </w:p>
    <w:p w14:paraId="272CB876" w14:textId="4F0D016A" w:rsidR="00F4526E" w:rsidRPr="00EB2837" w:rsidDel="00725031" w:rsidRDefault="00596B79" w:rsidP="00EB2837">
      <w:pPr>
        <w:spacing w:line="360" w:lineRule="auto"/>
        <w:jc w:val="center"/>
        <w:rPr>
          <w:del w:id="640" w:author="Красько Михаил" w:date="2025-01-18T10:00:00Z"/>
          <w:sz w:val="28"/>
          <w:szCs w:val="28"/>
          <w:lang w:val="en-US"/>
          <w:rPrChange w:id="641" w:author="Красько Михаил" w:date="2025-01-18T09:57:00Z">
            <w:rPr>
              <w:del w:id="642" w:author="Красько Михаил" w:date="2025-01-18T10:00:00Z"/>
              <w:lang w:val="en-US"/>
            </w:rPr>
          </w:rPrChange>
        </w:rPr>
        <w:pPrChange w:id="643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644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2C71BFF4" wp14:editId="16D079B9">
            <wp:extent cx="2879090" cy="2790968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22"/>
                    <a:stretch/>
                  </pic:blipFill>
                  <pic:spPr bwMode="auto">
                    <a:xfrm>
                      <a:off x="0" y="0"/>
                      <a:ext cx="2890513" cy="280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3A1C8" w14:textId="77777777" w:rsidR="00596B79" w:rsidRPr="00EB2837" w:rsidDel="00725031" w:rsidRDefault="00596B79" w:rsidP="00EB2837">
      <w:pPr>
        <w:spacing w:line="360" w:lineRule="auto"/>
        <w:jc w:val="center"/>
        <w:rPr>
          <w:del w:id="645" w:author="Красько Михаил" w:date="2025-01-18T10:00:00Z"/>
          <w:sz w:val="28"/>
          <w:szCs w:val="28"/>
          <w:lang w:val="en-US"/>
          <w:rPrChange w:id="646" w:author="Красько Михаил" w:date="2025-01-18T09:57:00Z">
            <w:rPr>
              <w:del w:id="647" w:author="Красько Михаил" w:date="2025-01-18T10:00:00Z"/>
              <w:lang w:val="en-US"/>
            </w:rPr>
          </w:rPrChange>
        </w:rPr>
        <w:pPrChange w:id="648" w:author="Красько Михаил" w:date="2025-01-18T09:57:00Z">
          <w:pPr>
            <w:jc w:val="center"/>
          </w:pPr>
        </w:pPrChange>
      </w:pPr>
    </w:p>
    <w:p w14:paraId="2CC7980E" w14:textId="77777777" w:rsidR="007F704D" w:rsidRPr="00EB2837" w:rsidRDefault="007F704D" w:rsidP="00725031">
      <w:pPr>
        <w:spacing w:line="360" w:lineRule="auto"/>
        <w:jc w:val="center"/>
        <w:rPr>
          <w:ins w:id="649" w:author="Красько Михаил" w:date="2025-01-18T09:41:00Z"/>
          <w:noProof/>
          <w:sz w:val="28"/>
          <w:szCs w:val="28"/>
          <w:lang w:val="en-US"/>
          <w:rPrChange w:id="650" w:author="Красько Михаил" w:date="2025-01-18T09:57:00Z">
            <w:rPr>
              <w:ins w:id="651" w:author="Красько Михаил" w:date="2025-01-18T09:41:00Z"/>
              <w:noProof/>
              <w:lang w:val="en-US"/>
            </w:rPr>
          </w:rPrChange>
        </w:rPr>
        <w:pPrChange w:id="652" w:author="Красько Михаил" w:date="2025-01-18T10:00:00Z">
          <w:pPr>
            <w:jc w:val="center"/>
          </w:pPr>
        </w:pPrChange>
      </w:pPr>
    </w:p>
    <w:p w14:paraId="0B0215D4" w14:textId="0CD6F026" w:rsidR="00F4526E" w:rsidRPr="00EB2837" w:rsidDel="00725031" w:rsidRDefault="00596B79" w:rsidP="00EB2837">
      <w:pPr>
        <w:spacing w:line="360" w:lineRule="auto"/>
        <w:jc w:val="center"/>
        <w:rPr>
          <w:del w:id="653" w:author="Красько Михаил" w:date="2025-01-18T10:00:00Z"/>
          <w:sz w:val="28"/>
          <w:szCs w:val="28"/>
          <w:lang w:val="en-US"/>
          <w:rPrChange w:id="654" w:author="Красько Михаил" w:date="2025-01-18T09:57:00Z">
            <w:rPr>
              <w:del w:id="655" w:author="Красько Михаил" w:date="2025-01-18T10:00:00Z"/>
              <w:lang w:val="en-US"/>
            </w:rPr>
          </w:rPrChange>
        </w:rPr>
        <w:pPrChange w:id="656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657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62E75AE2" wp14:editId="2DB5E64B">
            <wp:extent cx="2879393" cy="1883391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68"/>
                    <a:stretch/>
                  </pic:blipFill>
                  <pic:spPr bwMode="auto">
                    <a:xfrm>
                      <a:off x="0" y="0"/>
                      <a:ext cx="2880000" cy="188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9E03D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658" w:author="Красько Михаил" w:date="2025-01-18T09:57:00Z">
            <w:rPr>
              <w:lang w:val="en-US"/>
            </w:rPr>
          </w:rPrChange>
        </w:rPr>
        <w:pPrChange w:id="659" w:author="Красько Михаил" w:date="2025-01-18T10:00:00Z">
          <w:pPr>
            <w:jc w:val="center"/>
          </w:pPr>
        </w:pPrChange>
      </w:pPr>
    </w:p>
    <w:p w14:paraId="685485D3" w14:textId="403724A3" w:rsidR="00F4526E" w:rsidRPr="00EB2837" w:rsidDel="00725031" w:rsidRDefault="00596B79" w:rsidP="00EB2837">
      <w:pPr>
        <w:spacing w:line="360" w:lineRule="auto"/>
        <w:jc w:val="center"/>
        <w:rPr>
          <w:del w:id="660" w:author="Красько Михаил" w:date="2025-01-18T10:00:00Z"/>
          <w:sz w:val="28"/>
          <w:szCs w:val="28"/>
          <w:lang w:val="en-US"/>
          <w:rPrChange w:id="661" w:author="Красько Михаил" w:date="2025-01-18T09:57:00Z">
            <w:rPr>
              <w:del w:id="662" w:author="Красько Михаил" w:date="2025-01-18T10:00:00Z"/>
              <w:lang w:val="en-US"/>
            </w:rPr>
          </w:rPrChange>
        </w:rPr>
        <w:pPrChange w:id="663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664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216EF9A6" wp14:editId="20CA8C66">
            <wp:extent cx="2880000" cy="325959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25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69C3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665" w:author="Красько Михаил" w:date="2025-01-18T09:57:00Z">
            <w:rPr>
              <w:lang w:val="en-US"/>
            </w:rPr>
          </w:rPrChange>
        </w:rPr>
        <w:pPrChange w:id="666" w:author="Красько Михаил" w:date="2025-01-18T10:00:00Z">
          <w:pPr>
            <w:jc w:val="center"/>
          </w:pPr>
        </w:pPrChange>
      </w:pPr>
    </w:p>
    <w:p w14:paraId="4928B442" w14:textId="4A5858F5" w:rsidR="00F4526E" w:rsidRPr="00EB2837" w:rsidDel="00725031" w:rsidRDefault="00596B79" w:rsidP="00EB2837">
      <w:pPr>
        <w:spacing w:line="360" w:lineRule="auto"/>
        <w:jc w:val="center"/>
        <w:rPr>
          <w:del w:id="667" w:author="Красько Михаил" w:date="2025-01-18T10:00:00Z"/>
          <w:sz w:val="28"/>
          <w:szCs w:val="28"/>
          <w:lang w:val="en-US"/>
          <w:rPrChange w:id="668" w:author="Красько Михаил" w:date="2025-01-18T09:57:00Z">
            <w:rPr>
              <w:del w:id="669" w:author="Красько Михаил" w:date="2025-01-18T10:00:00Z"/>
              <w:lang w:val="en-US"/>
            </w:rPr>
          </w:rPrChange>
        </w:rPr>
        <w:pPrChange w:id="670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671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4CF5C18B" wp14:editId="2C100915">
            <wp:extent cx="4320000" cy="1624852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2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5FE1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672" w:author="Красько Михаил" w:date="2025-01-18T09:57:00Z">
            <w:rPr>
              <w:lang w:val="en-US"/>
            </w:rPr>
          </w:rPrChange>
        </w:rPr>
        <w:pPrChange w:id="673" w:author="Красько Михаил" w:date="2025-01-18T10:00:00Z">
          <w:pPr>
            <w:jc w:val="center"/>
          </w:pPr>
        </w:pPrChange>
      </w:pPr>
    </w:p>
    <w:p w14:paraId="3E3F6FFC" w14:textId="5C10E073" w:rsidR="00F4526E" w:rsidRPr="00EB2837" w:rsidDel="00725031" w:rsidRDefault="00596B79" w:rsidP="00EB2837">
      <w:pPr>
        <w:spacing w:line="360" w:lineRule="auto"/>
        <w:jc w:val="center"/>
        <w:rPr>
          <w:del w:id="674" w:author="Красько Михаил" w:date="2025-01-18T10:00:00Z"/>
          <w:sz w:val="28"/>
          <w:szCs w:val="28"/>
          <w:lang w:val="en-US"/>
          <w:rPrChange w:id="675" w:author="Красько Михаил" w:date="2025-01-18T09:57:00Z">
            <w:rPr>
              <w:del w:id="676" w:author="Красько Михаил" w:date="2025-01-18T10:00:00Z"/>
              <w:lang w:val="en-US"/>
            </w:rPr>
          </w:rPrChange>
        </w:rPr>
        <w:pPrChange w:id="677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678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7A3C8E8F" wp14:editId="4B4245BA">
            <wp:extent cx="2880000" cy="25411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54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DED4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679" w:author="Красько Михаил" w:date="2025-01-18T09:57:00Z">
            <w:rPr>
              <w:lang w:val="en-US"/>
            </w:rPr>
          </w:rPrChange>
        </w:rPr>
        <w:pPrChange w:id="680" w:author="Красько Михаил" w:date="2025-01-18T10:00:00Z">
          <w:pPr>
            <w:jc w:val="center"/>
          </w:pPr>
        </w:pPrChange>
      </w:pPr>
    </w:p>
    <w:p w14:paraId="15D8581A" w14:textId="532A9F10" w:rsidR="00F4526E" w:rsidRPr="00EB2837" w:rsidDel="00725031" w:rsidRDefault="00596B79" w:rsidP="00EB2837">
      <w:pPr>
        <w:spacing w:line="360" w:lineRule="auto"/>
        <w:jc w:val="center"/>
        <w:rPr>
          <w:del w:id="681" w:author="Красько Михаил" w:date="2025-01-18T10:00:00Z"/>
          <w:sz w:val="28"/>
          <w:szCs w:val="28"/>
          <w:lang w:val="en-US"/>
          <w:rPrChange w:id="682" w:author="Красько Михаил" w:date="2025-01-18T09:57:00Z">
            <w:rPr>
              <w:del w:id="683" w:author="Красько Михаил" w:date="2025-01-18T10:00:00Z"/>
              <w:lang w:val="en-US"/>
            </w:rPr>
          </w:rPrChange>
        </w:rPr>
        <w:pPrChange w:id="684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685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441FC745" wp14:editId="26907AB5">
            <wp:extent cx="4320000" cy="2795294"/>
            <wp:effectExtent l="0" t="0" r="444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9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17C4D" w14:textId="77777777" w:rsidR="00F4526E" w:rsidRPr="00EB2837" w:rsidDel="00725031" w:rsidRDefault="00F4526E" w:rsidP="00EB2837">
      <w:pPr>
        <w:spacing w:line="360" w:lineRule="auto"/>
        <w:jc w:val="center"/>
        <w:rPr>
          <w:del w:id="686" w:author="Красько Михаил" w:date="2025-01-18T10:00:00Z"/>
          <w:sz w:val="28"/>
          <w:szCs w:val="28"/>
          <w:lang w:val="en-US"/>
          <w:rPrChange w:id="687" w:author="Красько Михаил" w:date="2025-01-18T09:57:00Z">
            <w:rPr>
              <w:del w:id="688" w:author="Красько Михаил" w:date="2025-01-18T10:00:00Z"/>
              <w:lang w:val="en-US"/>
            </w:rPr>
          </w:rPrChange>
        </w:rPr>
        <w:pPrChange w:id="689" w:author="Красько Михаил" w:date="2025-01-18T09:57:00Z">
          <w:pPr>
            <w:jc w:val="center"/>
          </w:pPr>
        </w:pPrChange>
      </w:pPr>
    </w:p>
    <w:p w14:paraId="1FABF527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690" w:author="Красько Михаил" w:date="2025-01-18T09:57:00Z">
            <w:rPr>
              <w:lang w:val="en-US"/>
            </w:rPr>
          </w:rPrChange>
        </w:rPr>
        <w:pPrChange w:id="691" w:author="Красько Михаил" w:date="2025-01-18T10:00:00Z">
          <w:pPr>
            <w:jc w:val="center"/>
          </w:pPr>
        </w:pPrChange>
      </w:pPr>
    </w:p>
    <w:p w14:paraId="51EC1F22" w14:textId="541C4BBE" w:rsidR="00F4526E" w:rsidRPr="00EB2837" w:rsidDel="00725031" w:rsidRDefault="00596B79" w:rsidP="00EB2837">
      <w:pPr>
        <w:spacing w:line="360" w:lineRule="auto"/>
        <w:jc w:val="center"/>
        <w:rPr>
          <w:del w:id="692" w:author="Красько Михаил" w:date="2025-01-18T10:00:00Z"/>
          <w:sz w:val="28"/>
          <w:szCs w:val="28"/>
          <w:lang w:val="en-US"/>
          <w:rPrChange w:id="693" w:author="Красько Михаил" w:date="2025-01-18T09:57:00Z">
            <w:rPr>
              <w:del w:id="694" w:author="Красько Михаил" w:date="2025-01-18T10:00:00Z"/>
              <w:lang w:val="en-US"/>
            </w:rPr>
          </w:rPrChange>
        </w:rPr>
        <w:pPrChange w:id="695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696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4571A24E" wp14:editId="1B2E042E">
            <wp:extent cx="4320000" cy="1641489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5F249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697" w:author="Красько Михаил" w:date="2025-01-18T09:57:00Z">
            <w:rPr>
              <w:lang w:val="en-US"/>
            </w:rPr>
          </w:rPrChange>
        </w:rPr>
        <w:pPrChange w:id="698" w:author="Красько Михаил" w:date="2025-01-18T10:00:00Z">
          <w:pPr>
            <w:jc w:val="center"/>
          </w:pPr>
        </w:pPrChange>
      </w:pPr>
    </w:p>
    <w:p w14:paraId="781D2379" w14:textId="4EA2807E" w:rsidR="00F4526E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699" w:author="Красько Михаил" w:date="2025-01-18T09:57:00Z">
            <w:rPr>
              <w:lang w:val="en-US"/>
            </w:rPr>
          </w:rPrChange>
        </w:rPr>
        <w:pPrChange w:id="700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01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651C3F71" wp14:editId="7EC34D84">
            <wp:extent cx="2160000" cy="1044298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04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0F07" w14:textId="77777777" w:rsidR="00F4526E" w:rsidRPr="00EB2837" w:rsidRDefault="00F4526E" w:rsidP="00EB2837">
      <w:pPr>
        <w:spacing w:line="360" w:lineRule="auto"/>
        <w:jc w:val="center"/>
        <w:rPr>
          <w:sz w:val="28"/>
          <w:szCs w:val="28"/>
          <w:lang w:val="en-US"/>
          <w:rPrChange w:id="702" w:author="Красько Михаил" w:date="2025-01-18T09:57:00Z">
            <w:rPr>
              <w:lang w:val="en-US"/>
            </w:rPr>
          </w:rPrChange>
        </w:rPr>
        <w:pPrChange w:id="703" w:author="Красько Михаил" w:date="2025-01-18T09:57:00Z">
          <w:pPr>
            <w:jc w:val="center"/>
          </w:pPr>
        </w:pPrChange>
      </w:pPr>
    </w:p>
    <w:p w14:paraId="454DCDD4" w14:textId="54EFE135" w:rsidR="00F4526E" w:rsidRPr="00EB2837" w:rsidDel="00725031" w:rsidRDefault="00596B79" w:rsidP="00EB2837">
      <w:pPr>
        <w:spacing w:line="360" w:lineRule="auto"/>
        <w:jc w:val="center"/>
        <w:rPr>
          <w:del w:id="704" w:author="Красько Михаил" w:date="2025-01-18T10:00:00Z"/>
          <w:sz w:val="28"/>
          <w:szCs w:val="28"/>
          <w:lang w:val="en-US"/>
          <w:rPrChange w:id="705" w:author="Красько Михаил" w:date="2025-01-18T09:57:00Z">
            <w:rPr>
              <w:del w:id="706" w:author="Красько Михаил" w:date="2025-01-18T10:00:00Z"/>
              <w:lang w:val="en-US"/>
            </w:rPr>
          </w:rPrChange>
        </w:rPr>
        <w:pPrChange w:id="707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08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0AE43099" wp14:editId="60D309DB">
            <wp:extent cx="4320000" cy="3426015"/>
            <wp:effectExtent l="0" t="0" r="444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99B4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709" w:author="Красько Михаил" w:date="2025-01-18T09:57:00Z">
            <w:rPr>
              <w:lang w:val="en-US"/>
            </w:rPr>
          </w:rPrChange>
        </w:rPr>
        <w:pPrChange w:id="710" w:author="Красько Михаил" w:date="2025-01-18T10:00:00Z">
          <w:pPr>
            <w:jc w:val="center"/>
          </w:pPr>
        </w:pPrChange>
      </w:pPr>
    </w:p>
    <w:p w14:paraId="6216C1F9" w14:textId="053E849B" w:rsidR="00F4526E" w:rsidRPr="00EB2837" w:rsidDel="00725031" w:rsidRDefault="00596B79" w:rsidP="00EB2837">
      <w:pPr>
        <w:spacing w:line="360" w:lineRule="auto"/>
        <w:jc w:val="center"/>
        <w:rPr>
          <w:del w:id="711" w:author="Красько Михаил" w:date="2025-01-18T10:00:00Z"/>
          <w:sz w:val="28"/>
          <w:szCs w:val="28"/>
          <w:lang w:val="en-US"/>
          <w:rPrChange w:id="712" w:author="Красько Михаил" w:date="2025-01-18T09:57:00Z">
            <w:rPr>
              <w:del w:id="713" w:author="Красько Михаил" w:date="2025-01-18T10:00:00Z"/>
              <w:lang w:val="en-US"/>
            </w:rPr>
          </w:rPrChange>
        </w:rPr>
        <w:pPrChange w:id="714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15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DA9B210" wp14:editId="76958317">
            <wp:extent cx="4320000" cy="1425212"/>
            <wp:effectExtent l="0" t="0" r="444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2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047A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716" w:author="Красько Михаил" w:date="2025-01-18T09:57:00Z">
            <w:rPr>
              <w:lang w:val="en-US"/>
            </w:rPr>
          </w:rPrChange>
        </w:rPr>
        <w:pPrChange w:id="717" w:author="Красько Михаил" w:date="2025-01-18T10:00:00Z">
          <w:pPr>
            <w:jc w:val="center"/>
          </w:pPr>
        </w:pPrChange>
      </w:pPr>
    </w:p>
    <w:p w14:paraId="7EEBBD94" w14:textId="75AFDB81" w:rsidR="00EB2837" w:rsidRPr="00725031" w:rsidRDefault="00596B79" w:rsidP="00725031">
      <w:pPr>
        <w:spacing w:line="360" w:lineRule="auto"/>
        <w:jc w:val="center"/>
        <w:rPr>
          <w:ins w:id="718" w:author="Красько Михаил" w:date="2025-01-18T09:49:00Z"/>
          <w:sz w:val="28"/>
          <w:szCs w:val="28"/>
          <w:lang w:val="en-US"/>
          <w:rPrChange w:id="719" w:author="Красько Михаил" w:date="2025-01-18T10:00:00Z">
            <w:rPr>
              <w:ins w:id="720" w:author="Красько Михаил" w:date="2025-01-18T09:49:00Z"/>
              <w:lang w:val="ru-RU"/>
            </w:rPr>
          </w:rPrChange>
        </w:rPr>
        <w:pPrChange w:id="721" w:author="Красько Михаил" w:date="2025-01-18T10:00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22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3413F7F6" wp14:editId="6E8B71B1">
            <wp:extent cx="4320000" cy="1552760"/>
            <wp:effectExtent l="0" t="0" r="444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5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DA47" w14:textId="0C64E0BF" w:rsidR="00725031" w:rsidRPr="00725031" w:rsidRDefault="00EB2837" w:rsidP="00725031">
      <w:pPr>
        <w:spacing w:line="360" w:lineRule="auto"/>
        <w:jc w:val="center"/>
        <w:rPr>
          <w:ins w:id="723" w:author="Красько Михаил" w:date="2025-01-18T10:00:00Z"/>
          <w:sz w:val="28"/>
          <w:szCs w:val="28"/>
          <w:lang w:val="en-US"/>
          <w:rPrChange w:id="724" w:author="Красько Михаил" w:date="2025-01-18T10:00:00Z">
            <w:rPr>
              <w:ins w:id="725" w:author="Красько Михаил" w:date="2025-01-18T10:00:00Z"/>
              <w:noProof/>
              <w:sz w:val="28"/>
              <w:szCs w:val="28"/>
              <w:lang w:val="en-US"/>
            </w:rPr>
          </w:rPrChange>
        </w:rPr>
      </w:pPr>
      <w:ins w:id="726" w:author="Красько Михаил" w:date="2025-01-18T09:49:00Z">
        <w:r w:rsidRPr="00EB2837">
          <w:rPr>
            <w:sz w:val="28"/>
            <w:szCs w:val="28"/>
            <w:lang w:val="ru-RU"/>
            <w:rPrChange w:id="727" w:author="Красько Михаил" w:date="2025-01-18T09:57:00Z">
              <w:rPr>
                <w:lang w:val="ru-RU"/>
              </w:rPr>
            </w:rPrChange>
          </w:rPr>
          <w:t>Код</w:t>
        </w:r>
      </w:ins>
    </w:p>
    <w:p w14:paraId="1D295BAF" w14:textId="2AA229FF" w:rsidR="00F4526E" w:rsidRPr="00EB2837" w:rsidDel="007F704D" w:rsidRDefault="00596B79" w:rsidP="00EB2837">
      <w:pPr>
        <w:spacing w:line="360" w:lineRule="auto"/>
        <w:jc w:val="center"/>
        <w:rPr>
          <w:del w:id="728" w:author="Красько Михаил" w:date="2025-01-18T09:43:00Z"/>
          <w:sz w:val="28"/>
          <w:szCs w:val="28"/>
          <w:lang w:val="en-US"/>
          <w:rPrChange w:id="729" w:author="Красько Михаил" w:date="2025-01-18T09:57:00Z">
            <w:rPr>
              <w:del w:id="730" w:author="Красько Михаил" w:date="2025-01-18T09:43:00Z"/>
              <w:lang w:val="en-US"/>
            </w:rPr>
          </w:rPrChange>
        </w:rPr>
        <w:pPrChange w:id="731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32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B4D043C" wp14:editId="398E1FB6">
            <wp:extent cx="4319270" cy="1569493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36"/>
                    <a:stretch/>
                  </pic:blipFill>
                  <pic:spPr bwMode="auto">
                    <a:xfrm>
                      <a:off x="0" y="0"/>
                      <a:ext cx="4334161" cy="157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FF740" w14:textId="77777777" w:rsidR="00F4526E" w:rsidRPr="00EB2837" w:rsidRDefault="00F4526E" w:rsidP="00EB2837">
      <w:pPr>
        <w:spacing w:line="360" w:lineRule="auto"/>
        <w:jc w:val="center"/>
        <w:rPr>
          <w:sz w:val="28"/>
          <w:szCs w:val="28"/>
          <w:lang w:val="en-US"/>
          <w:rPrChange w:id="733" w:author="Красько Михаил" w:date="2025-01-18T09:57:00Z">
            <w:rPr>
              <w:lang w:val="en-US"/>
            </w:rPr>
          </w:rPrChange>
        </w:rPr>
        <w:pPrChange w:id="734" w:author="Красько Михаил" w:date="2025-01-18T09:57:00Z">
          <w:pPr>
            <w:jc w:val="center"/>
          </w:pPr>
        </w:pPrChange>
      </w:pPr>
    </w:p>
    <w:p w14:paraId="686CB51B" w14:textId="77777777" w:rsidR="00F4526E" w:rsidRPr="00EB2837" w:rsidRDefault="00F4526E" w:rsidP="00EB2837">
      <w:pPr>
        <w:spacing w:line="360" w:lineRule="auto"/>
        <w:jc w:val="center"/>
        <w:rPr>
          <w:sz w:val="28"/>
          <w:szCs w:val="28"/>
          <w:lang w:val="en-US"/>
          <w:rPrChange w:id="735" w:author="Красько Михаил" w:date="2025-01-18T09:57:00Z">
            <w:rPr>
              <w:lang w:val="en-US"/>
            </w:rPr>
          </w:rPrChange>
        </w:rPr>
        <w:pPrChange w:id="736" w:author="Красько Михаил" w:date="2025-01-18T09:57:00Z">
          <w:pPr>
            <w:jc w:val="center"/>
          </w:pPr>
        </w:pPrChange>
      </w:pPr>
    </w:p>
    <w:p w14:paraId="3F1EFF00" w14:textId="1520786D" w:rsidR="00F4526E" w:rsidRPr="00EB2837" w:rsidDel="00725031" w:rsidRDefault="00596B79" w:rsidP="00EB2837">
      <w:pPr>
        <w:spacing w:line="360" w:lineRule="auto"/>
        <w:jc w:val="center"/>
        <w:rPr>
          <w:del w:id="737" w:author="Красько Михаил" w:date="2025-01-18T10:00:00Z"/>
          <w:sz w:val="28"/>
          <w:szCs w:val="28"/>
          <w:lang w:val="en-US"/>
          <w:rPrChange w:id="738" w:author="Красько Михаил" w:date="2025-01-18T09:57:00Z">
            <w:rPr>
              <w:del w:id="739" w:author="Красько Михаил" w:date="2025-01-18T10:00:00Z"/>
              <w:lang w:val="en-US"/>
            </w:rPr>
          </w:rPrChange>
        </w:rPr>
        <w:pPrChange w:id="740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41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4C36316E" wp14:editId="71457F02">
            <wp:extent cx="4320000" cy="1730769"/>
            <wp:effectExtent l="0" t="0" r="444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3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108D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742" w:author="Красько Михаил" w:date="2025-01-18T09:57:00Z">
            <w:rPr>
              <w:lang w:val="en-US"/>
            </w:rPr>
          </w:rPrChange>
        </w:rPr>
        <w:pPrChange w:id="743" w:author="Красько Михаил" w:date="2025-01-18T10:00:00Z">
          <w:pPr>
            <w:jc w:val="center"/>
          </w:pPr>
        </w:pPrChange>
      </w:pPr>
    </w:p>
    <w:p w14:paraId="3E04C9D4" w14:textId="53E11BA4" w:rsidR="00F4526E" w:rsidRPr="00EB2837" w:rsidDel="00725031" w:rsidRDefault="00596B79" w:rsidP="00EB2837">
      <w:pPr>
        <w:spacing w:line="360" w:lineRule="auto"/>
        <w:jc w:val="center"/>
        <w:rPr>
          <w:del w:id="744" w:author="Красько Михаил" w:date="2025-01-18T10:00:00Z"/>
          <w:sz w:val="28"/>
          <w:szCs w:val="28"/>
          <w:lang w:val="en-US"/>
          <w:rPrChange w:id="745" w:author="Красько Михаил" w:date="2025-01-18T09:57:00Z">
            <w:rPr>
              <w:del w:id="746" w:author="Красько Михаил" w:date="2025-01-18T10:00:00Z"/>
              <w:lang w:val="en-US"/>
            </w:rPr>
          </w:rPrChange>
        </w:rPr>
        <w:pPrChange w:id="747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48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797F65F" wp14:editId="5394DAA1">
            <wp:extent cx="4320000" cy="1529072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2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526A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749" w:author="Красько Михаил" w:date="2025-01-18T09:57:00Z">
            <w:rPr>
              <w:lang w:val="en-US"/>
            </w:rPr>
          </w:rPrChange>
        </w:rPr>
        <w:pPrChange w:id="750" w:author="Красько Михаил" w:date="2025-01-18T10:00:00Z">
          <w:pPr>
            <w:jc w:val="center"/>
          </w:pPr>
        </w:pPrChange>
      </w:pPr>
    </w:p>
    <w:p w14:paraId="32B0F0F6" w14:textId="1B71DC43" w:rsidR="00F4526E" w:rsidRPr="00EB2837" w:rsidDel="007F704D" w:rsidRDefault="00596B79" w:rsidP="00EB2837">
      <w:pPr>
        <w:spacing w:line="360" w:lineRule="auto"/>
        <w:jc w:val="center"/>
        <w:rPr>
          <w:del w:id="751" w:author="Красько Михаил" w:date="2025-01-18T09:43:00Z"/>
          <w:sz w:val="28"/>
          <w:szCs w:val="28"/>
          <w:lang w:val="en-US"/>
          <w:rPrChange w:id="752" w:author="Красько Михаил" w:date="2025-01-18T09:57:00Z">
            <w:rPr>
              <w:del w:id="753" w:author="Красько Михаил" w:date="2025-01-18T09:43:00Z"/>
              <w:lang w:val="en-US"/>
            </w:rPr>
          </w:rPrChange>
        </w:rPr>
        <w:pPrChange w:id="754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55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36B09B4F" wp14:editId="0DB4DCE8">
            <wp:extent cx="4320000" cy="3323077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2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7B1E" w14:textId="77777777" w:rsidR="00F4526E" w:rsidRPr="00EB2837" w:rsidDel="007F704D" w:rsidRDefault="00F4526E" w:rsidP="00EB2837">
      <w:pPr>
        <w:spacing w:line="360" w:lineRule="auto"/>
        <w:jc w:val="center"/>
        <w:rPr>
          <w:del w:id="756" w:author="Красько Михаил" w:date="2025-01-18T09:43:00Z"/>
          <w:sz w:val="28"/>
          <w:szCs w:val="28"/>
          <w:lang w:val="en-US"/>
          <w:rPrChange w:id="757" w:author="Красько Михаил" w:date="2025-01-18T09:57:00Z">
            <w:rPr>
              <w:del w:id="758" w:author="Красько Михаил" w:date="2025-01-18T09:43:00Z"/>
              <w:lang w:val="en-US"/>
            </w:rPr>
          </w:rPrChange>
        </w:rPr>
        <w:pPrChange w:id="759" w:author="Красько Михаил" w:date="2025-01-18T09:57:00Z">
          <w:pPr>
            <w:jc w:val="center"/>
          </w:pPr>
        </w:pPrChange>
      </w:pPr>
    </w:p>
    <w:p w14:paraId="749232F3" w14:textId="77777777" w:rsidR="00F4526E" w:rsidRPr="00EB2837" w:rsidDel="00725031" w:rsidRDefault="00F4526E" w:rsidP="00725031">
      <w:pPr>
        <w:spacing w:line="360" w:lineRule="auto"/>
        <w:jc w:val="center"/>
        <w:rPr>
          <w:del w:id="760" w:author="Красько Михаил" w:date="2025-01-18T10:00:00Z"/>
          <w:sz w:val="28"/>
          <w:szCs w:val="28"/>
          <w:lang w:val="en-US"/>
          <w:rPrChange w:id="761" w:author="Красько Михаил" w:date="2025-01-18T09:57:00Z">
            <w:rPr>
              <w:del w:id="762" w:author="Красько Михаил" w:date="2025-01-18T10:00:00Z"/>
              <w:lang w:val="en-US"/>
            </w:rPr>
          </w:rPrChange>
        </w:rPr>
        <w:pPrChange w:id="763" w:author="Красько Михаил" w:date="2025-01-18T10:00:00Z">
          <w:pPr>
            <w:jc w:val="center"/>
          </w:pPr>
        </w:pPrChange>
      </w:pPr>
    </w:p>
    <w:p w14:paraId="157C44B1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764" w:author="Красько Михаил" w:date="2025-01-18T09:57:00Z">
            <w:rPr>
              <w:lang w:val="en-US"/>
            </w:rPr>
          </w:rPrChange>
        </w:rPr>
        <w:pPrChange w:id="765" w:author="Красько Михаил" w:date="2025-01-18T10:00:00Z">
          <w:pPr>
            <w:jc w:val="center"/>
          </w:pPr>
        </w:pPrChange>
      </w:pPr>
    </w:p>
    <w:p w14:paraId="25DC037D" w14:textId="29806C1D" w:rsidR="00F4526E" w:rsidRPr="00EB2837" w:rsidDel="007F704D" w:rsidRDefault="00596B79" w:rsidP="00EB2837">
      <w:pPr>
        <w:spacing w:line="360" w:lineRule="auto"/>
        <w:jc w:val="center"/>
        <w:rPr>
          <w:del w:id="766" w:author="Красько Михаил" w:date="2025-01-18T09:43:00Z"/>
          <w:sz w:val="28"/>
          <w:szCs w:val="28"/>
          <w:lang w:val="en-US"/>
          <w:rPrChange w:id="767" w:author="Красько Михаил" w:date="2025-01-18T09:57:00Z">
            <w:rPr>
              <w:del w:id="768" w:author="Красько Михаил" w:date="2025-01-18T09:43:00Z"/>
              <w:lang w:val="en-US"/>
            </w:rPr>
          </w:rPrChange>
        </w:rPr>
        <w:pPrChange w:id="76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70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5583AC7E" wp14:editId="00DD3E8C">
            <wp:extent cx="4320000" cy="1800000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106F" w14:textId="77777777" w:rsidR="00F4526E" w:rsidRPr="00EB2837" w:rsidDel="007F704D" w:rsidRDefault="00F4526E" w:rsidP="00EB2837">
      <w:pPr>
        <w:spacing w:line="360" w:lineRule="auto"/>
        <w:jc w:val="center"/>
        <w:rPr>
          <w:del w:id="771" w:author="Красько Михаил" w:date="2025-01-18T09:43:00Z"/>
          <w:sz w:val="28"/>
          <w:szCs w:val="28"/>
          <w:lang w:val="en-US"/>
          <w:rPrChange w:id="772" w:author="Красько Михаил" w:date="2025-01-18T09:57:00Z">
            <w:rPr>
              <w:del w:id="773" w:author="Красько Михаил" w:date="2025-01-18T09:43:00Z"/>
              <w:lang w:val="en-US"/>
            </w:rPr>
          </w:rPrChange>
        </w:rPr>
        <w:pPrChange w:id="774" w:author="Красько Михаил" w:date="2025-01-18T09:57:00Z">
          <w:pPr>
            <w:jc w:val="center"/>
          </w:pPr>
        </w:pPrChange>
      </w:pPr>
    </w:p>
    <w:p w14:paraId="3670B6CE" w14:textId="77777777" w:rsidR="00F4526E" w:rsidRPr="00EB2837" w:rsidDel="007F704D" w:rsidRDefault="00F4526E" w:rsidP="00EB2837">
      <w:pPr>
        <w:spacing w:line="360" w:lineRule="auto"/>
        <w:jc w:val="center"/>
        <w:rPr>
          <w:del w:id="775" w:author="Красько Михаил" w:date="2025-01-18T09:43:00Z"/>
          <w:sz w:val="28"/>
          <w:szCs w:val="28"/>
          <w:lang w:val="en-US"/>
          <w:rPrChange w:id="776" w:author="Красько Михаил" w:date="2025-01-18T09:57:00Z">
            <w:rPr>
              <w:del w:id="777" w:author="Красько Михаил" w:date="2025-01-18T09:43:00Z"/>
              <w:lang w:val="en-US"/>
            </w:rPr>
          </w:rPrChange>
        </w:rPr>
        <w:pPrChange w:id="778" w:author="Красько Михаил" w:date="2025-01-18T09:57:00Z">
          <w:pPr>
            <w:jc w:val="center"/>
          </w:pPr>
        </w:pPrChange>
      </w:pPr>
    </w:p>
    <w:p w14:paraId="35132995" w14:textId="77777777" w:rsidR="00F4526E" w:rsidRPr="00EB2837" w:rsidDel="007F704D" w:rsidRDefault="00F4526E" w:rsidP="00EB2837">
      <w:pPr>
        <w:spacing w:line="360" w:lineRule="auto"/>
        <w:jc w:val="center"/>
        <w:rPr>
          <w:del w:id="779" w:author="Красько Михаил" w:date="2025-01-18T09:43:00Z"/>
          <w:sz w:val="28"/>
          <w:szCs w:val="28"/>
          <w:lang w:val="en-US"/>
          <w:rPrChange w:id="780" w:author="Красько Михаил" w:date="2025-01-18T09:57:00Z">
            <w:rPr>
              <w:del w:id="781" w:author="Красько Михаил" w:date="2025-01-18T09:43:00Z"/>
              <w:lang w:val="en-US"/>
            </w:rPr>
          </w:rPrChange>
        </w:rPr>
        <w:pPrChange w:id="782" w:author="Красько Михаил" w:date="2025-01-18T09:57:00Z">
          <w:pPr>
            <w:jc w:val="center"/>
          </w:pPr>
        </w:pPrChange>
      </w:pPr>
    </w:p>
    <w:p w14:paraId="1708F081" w14:textId="77777777" w:rsidR="00F4526E" w:rsidRPr="00EB2837" w:rsidDel="007F704D" w:rsidRDefault="00F4526E" w:rsidP="00EB2837">
      <w:pPr>
        <w:spacing w:line="360" w:lineRule="auto"/>
        <w:jc w:val="center"/>
        <w:rPr>
          <w:del w:id="783" w:author="Красько Михаил" w:date="2025-01-18T09:43:00Z"/>
          <w:sz w:val="28"/>
          <w:szCs w:val="28"/>
          <w:lang w:val="en-US"/>
          <w:rPrChange w:id="784" w:author="Красько Михаил" w:date="2025-01-18T09:57:00Z">
            <w:rPr>
              <w:del w:id="785" w:author="Красько Михаил" w:date="2025-01-18T09:43:00Z"/>
              <w:lang w:val="en-US"/>
            </w:rPr>
          </w:rPrChange>
        </w:rPr>
        <w:pPrChange w:id="786" w:author="Красько Михаил" w:date="2025-01-18T09:57:00Z">
          <w:pPr>
            <w:jc w:val="center"/>
          </w:pPr>
        </w:pPrChange>
      </w:pPr>
    </w:p>
    <w:p w14:paraId="7594599D" w14:textId="77777777" w:rsidR="00F4526E" w:rsidRPr="00EB2837" w:rsidDel="00725031" w:rsidRDefault="00F4526E" w:rsidP="00725031">
      <w:pPr>
        <w:spacing w:line="360" w:lineRule="auto"/>
        <w:jc w:val="center"/>
        <w:rPr>
          <w:del w:id="787" w:author="Красько Михаил" w:date="2025-01-18T10:00:00Z"/>
          <w:sz w:val="28"/>
          <w:szCs w:val="28"/>
          <w:lang w:val="en-US"/>
          <w:rPrChange w:id="788" w:author="Красько Михаил" w:date="2025-01-18T09:57:00Z">
            <w:rPr>
              <w:del w:id="789" w:author="Красько Михаил" w:date="2025-01-18T10:00:00Z"/>
              <w:lang w:val="en-US"/>
            </w:rPr>
          </w:rPrChange>
        </w:rPr>
        <w:pPrChange w:id="790" w:author="Красько Михаил" w:date="2025-01-18T10:00:00Z">
          <w:pPr>
            <w:jc w:val="center"/>
          </w:pPr>
        </w:pPrChange>
      </w:pPr>
    </w:p>
    <w:p w14:paraId="1D46F35E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791" w:author="Красько Михаил" w:date="2025-01-18T09:57:00Z">
            <w:rPr>
              <w:lang w:val="en-US"/>
            </w:rPr>
          </w:rPrChange>
        </w:rPr>
        <w:pPrChange w:id="792" w:author="Красько Михаил" w:date="2025-01-18T10:00:00Z">
          <w:pPr>
            <w:jc w:val="center"/>
          </w:pPr>
        </w:pPrChange>
      </w:pPr>
    </w:p>
    <w:p w14:paraId="19923322" w14:textId="1FF787E3" w:rsidR="00F4526E" w:rsidRPr="00EB2837" w:rsidDel="007F704D" w:rsidRDefault="00596B79" w:rsidP="00EB2837">
      <w:pPr>
        <w:spacing w:line="360" w:lineRule="auto"/>
        <w:jc w:val="center"/>
        <w:rPr>
          <w:del w:id="793" w:author="Красько Михаил" w:date="2025-01-18T09:43:00Z"/>
          <w:sz w:val="28"/>
          <w:szCs w:val="28"/>
          <w:lang w:val="en-US"/>
          <w:rPrChange w:id="794" w:author="Красько Михаил" w:date="2025-01-18T09:57:00Z">
            <w:rPr>
              <w:del w:id="795" w:author="Красько Михаил" w:date="2025-01-18T09:43:00Z"/>
              <w:lang w:val="en-US"/>
            </w:rPr>
          </w:rPrChange>
        </w:rPr>
        <w:pPrChange w:id="796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797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5BB88402" wp14:editId="786F3A46">
            <wp:extent cx="4320000" cy="1800000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28C50" w14:textId="77777777" w:rsidR="00F4526E" w:rsidRPr="00EB2837" w:rsidDel="007F704D" w:rsidRDefault="00F4526E" w:rsidP="00725031">
      <w:pPr>
        <w:spacing w:line="360" w:lineRule="auto"/>
        <w:jc w:val="center"/>
        <w:rPr>
          <w:del w:id="798" w:author="Красько Михаил" w:date="2025-01-18T09:43:00Z"/>
          <w:sz w:val="28"/>
          <w:szCs w:val="28"/>
          <w:lang w:val="en-US"/>
          <w:rPrChange w:id="799" w:author="Красько Михаил" w:date="2025-01-18T09:57:00Z">
            <w:rPr>
              <w:del w:id="800" w:author="Красько Михаил" w:date="2025-01-18T09:43:00Z"/>
              <w:lang w:val="en-US"/>
            </w:rPr>
          </w:rPrChange>
        </w:rPr>
        <w:pPrChange w:id="801" w:author="Красько Михаил" w:date="2025-01-18T10:00:00Z">
          <w:pPr>
            <w:jc w:val="center"/>
          </w:pPr>
        </w:pPrChange>
      </w:pPr>
    </w:p>
    <w:p w14:paraId="7F1B5BDC" w14:textId="77777777" w:rsidR="00F4526E" w:rsidRPr="00EB2837" w:rsidDel="007F704D" w:rsidRDefault="00F4526E" w:rsidP="00725031">
      <w:pPr>
        <w:spacing w:line="360" w:lineRule="auto"/>
        <w:jc w:val="center"/>
        <w:rPr>
          <w:del w:id="802" w:author="Красько Михаил" w:date="2025-01-18T09:43:00Z"/>
          <w:sz w:val="28"/>
          <w:szCs w:val="28"/>
          <w:lang w:val="en-US"/>
          <w:rPrChange w:id="803" w:author="Красько Михаил" w:date="2025-01-18T09:57:00Z">
            <w:rPr>
              <w:del w:id="804" w:author="Красько Михаил" w:date="2025-01-18T09:43:00Z"/>
              <w:lang w:val="en-US"/>
            </w:rPr>
          </w:rPrChange>
        </w:rPr>
        <w:pPrChange w:id="805" w:author="Красько Михаил" w:date="2025-01-18T10:00:00Z">
          <w:pPr>
            <w:jc w:val="center"/>
          </w:pPr>
        </w:pPrChange>
      </w:pPr>
    </w:p>
    <w:p w14:paraId="2E1C2C61" w14:textId="77777777" w:rsidR="00F4526E" w:rsidRPr="00EB2837" w:rsidDel="007F704D" w:rsidRDefault="00F4526E" w:rsidP="00725031">
      <w:pPr>
        <w:spacing w:line="360" w:lineRule="auto"/>
        <w:jc w:val="center"/>
        <w:rPr>
          <w:del w:id="806" w:author="Красько Михаил" w:date="2025-01-18T09:43:00Z"/>
          <w:sz w:val="28"/>
          <w:szCs w:val="28"/>
          <w:lang w:val="en-US"/>
          <w:rPrChange w:id="807" w:author="Красько Михаил" w:date="2025-01-18T09:57:00Z">
            <w:rPr>
              <w:del w:id="808" w:author="Красько Михаил" w:date="2025-01-18T09:43:00Z"/>
              <w:lang w:val="en-US"/>
            </w:rPr>
          </w:rPrChange>
        </w:rPr>
        <w:pPrChange w:id="809" w:author="Красько Михаил" w:date="2025-01-18T10:00:00Z">
          <w:pPr>
            <w:jc w:val="center"/>
          </w:pPr>
        </w:pPrChange>
      </w:pPr>
    </w:p>
    <w:p w14:paraId="5912F6A7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810" w:author="Красько Михаил" w:date="2025-01-18T09:57:00Z">
            <w:rPr>
              <w:lang w:val="en-US"/>
            </w:rPr>
          </w:rPrChange>
        </w:rPr>
        <w:pPrChange w:id="811" w:author="Красько Михаил" w:date="2025-01-18T10:00:00Z">
          <w:pPr>
            <w:jc w:val="center"/>
          </w:pPr>
        </w:pPrChange>
      </w:pPr>
    </w:p>
    <w:p w14:paraId="120B22BC" w14:textId="58251AF1" w:rsidR="00F4526E" w:rsidRPr="00EB2837" w:rsidDel="00725031" w:rsidRDefault="00596B79" w:rsidP="00EB2837">
      <w:pPr>
        <w:spacing w:line="360" w:lineRule="auto"/>
        <w:jc w:val="center"/>
        <w:rPr>
          <w:del w:id="812" w:author="Красько Михаил" w:date="2025-01-18T10:00:00Z"/>
          <w:sz w:val="28"/>
          <w:szCs w:val="28"/>
          <w:lang w:val="en-US"/>
          <w:rPrChange w:id="813" w:author="Красько Михаил" w:date="2025-01-18T09:57:00Z">
            <w:rPr>
              <w:del w:id="814" w:author="Красько Михаил" w:date="2025-01-18T10:00:00Z"/>
              <w:lang w:val="en-US"/>
            </w:rPr>
          </w:rPrChange>
        </w:rPr>
        <w:pPrChange w:id="815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816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078EF5F" wp14:editId="40C71D67">
            <wp:extent cx="4320000" cy="969231"/>
            <wp:effectExtent l="0" t="0" r="444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6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2D7C" w14:textId="77777777" w:rsidR="00F4526E" w:rsidRPr="00EB2837" w:rsidDel="00725031" w:rsidRDefault="00F4526E" w:rsidP="00EB2837">
      <w:pPr>
        <w:spacing w:line="360" w:lineRule="auto"/>
        <w:jc w:val="center"/>
        <w:rPr>
          <w:del w:id="817" w:author="Красько Михаил" w:date="2025-01-18T10:00:00Z"/>
          <w:sz w:val="28"/>
          <w:szCs w:val="28"/>
          <w:lang w:val="en-US"/>
          <w:rPrChange w:id="818" w:author="Красько Михаил" w:date="2025-01-18T09:57:00Z">
            <w:rPr>
              <w:del w:id="819" w:author="Красько Михаил" w:date="2025-01-18T10:00:00Z"/>
              <w:lang w:val="en-US"/>
            </w:rPr>
          </w:rPrChange>
        </w:rPr>
        <w:pPrChange w:id="820" w:author="Красько Михаил" w:date="2025-01-18T09:57:00Z">
          <w:pPr>
            <w:jc w:val="center"/>
          </w:pPr>
        </w:pPrChange>
      </w:pPr>
    </w:p>
    <w:p w14:paraId="2D50F6AA" w14:textId="77777777" w:rsidR="00F4526E" w:rsidRPr="00EB2837" w:rsidDel="00725031" w:rsidRDefault="00F4526E" w:rsidP="00EB2837">
      <w:pPr>
        <w:spacing w:line="360" w:lineRule="auto"/>
        <w:jc w:val="center"/>
        <w:rPr>
          <w:del w:id="821" w:author="Красько Михаил" w:date="2025-01-18T10:00:00Z"/>
          <w:sz w:val="28"/>
          <w:szCs w:val="28"/>
          <w:lang w:val="en-US"/>
          <w:rPrChange w:id="822" w:author="Красько Михаил" w:date="2025-01-18T09:57:00Z">
            <w:rPr>
              <w:del w:id="823" w:author="Красько Михаил" w:date="2025-01-18T10:00:00Z"/>
              <w:lang w:val="en-US"/>
            </w:rPr>
          </w:rPrChange>
        </w:rPr>
        <w:pPrChange w:id="824" w:author="Красько Михаил" w:date="2025-01-18T09:57:00Z">
          <w:pPr>
            <w:jc w:val="center"/>
          </w:pPr>
        </w:pPrChange>
      </w:pPr>
    </w:p>
    <w:p w14:paraId="0877DB76" w14:textId="77777777" w:rsidR="00F4526E" w:rsidRPr="00EB2837" w:rsidDel="00725031" w:rsidRDefault="00F4526E" w:rsidP="00EB2837">
      <w:pPr>
        <w:spacing w:line="360" w:lineRule="auto"/>
        <w:jc w:val="center"/>
        <w:rPr>
          <w:del w:id="825" w:author="Красько Михаил" w:date="2025-01-18T10:00:00Z"/>
          <w:sz w:val="28"/>
          <w:szCs w:val="28"/>
          <w:lang w:val="en-US"/>
          <w:rPrChange w:id="826" w:author="Красько Михаил" w:date="2025-01-18T09:57:00Z">
            <w:rPr>
              <w:del w:id="827" w:author="Красько Михаил" w:date="2025-01-18T10:00:00Z"/>
              <w:lang w:val="en-US"/>
            </w:rPr>
          </w:rPrChange>
        </w:rPr>
        <w:pPrChange w:id="828" w:author="Красько Михаил" w:date="2025-01-18T09:57:00Z">
          <w:pPr>
            <w:jc w:val="center"/>
          </w:pPr>
        </w:pPrChange>
      </w:pPr>
    </w:p>
    <w:p w14:paraId="009BE195" w14:textId="77777777" w:rsidR="00F4526E" w:rsidRPr="00EB2837" w:rsidDel="007F704D" w:rsidRDefault="00F4526E" w:rsidP="00EB2837">
      <w:pPr>
        <w:spacing w:line="360" w:lineRule="auto"/>
        <w:jc w:val="center"/>
        <w:rPr>
          <w:del w:id="829" w:author="Красько Михаил" w:date="2025-01-18T09:43:00Z"/>
          <w:sz w:val="28"/>
          <w:szCs w:val="28"/>
          <w:lang w:val="en-US"/>
          <w:rPrChange w:id="830" w:author="Красько Михаил" w:date="2025-01-18T09:57:00Z">
            <w:rPr>
              <w:del w:id="831" w:author="Красько Михаил" w:date="2025-01-18T09:43:00Z"/>
              <w:lang w:val="en-US"/>
            </w:rPr>
          </w:rPrChange>
        </w:rPr>
        <w:pPrChange w:id="832" w:author="Красько Михаил" w:date="2025-01-18T09:57:00Z">
          <w:pPr>
            <w:jc w:val="center"/>
          </w:pPr>
        </w:pPrChange>
      </w:pPr>
    </w:p>
    <w:p w14:paraId="193736AC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833" w:author="Красько Михаил" w:date="2025-01-18T09:57:00Z">
            <w:rPr>
              <w:lang w:val="en-US"/>
            </w:rPr>
          </w:rPrChange>
        </w:rPr>
        <w:pPrChange w:id="834" w:author="Красько Михаил" w:date="2025-01-18T10:00:00Z">
          <w:pPr>
            <w:jc w:val="center"/>
          </w:pPr>
        </w:pPrChange>
      </w:pPr>
    </w:p>
    <w:p w14:paraId="44FB5FDF" w14:textId="5B44662C" w:rsidR="007F704D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835" w:author="Красько Михаил" w:date="2025-01-18T09:57:00Z">
            <w:rPr>
              <w:lang w:val="en-US"/>
            </w:rPr>
          </w:rPrChange>
        </w:rPr>
        <w:pPrChange w:id="836" w:author="Красько Михаил" w:date="2025-01-18T10:00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837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74D60B3D" wp14:editId="704271BE">
            <wp:extent cx="4320000" cy="2395385"/>
            <wp:effectExtent l="0" t="0" r="4445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9CBC" w14:textId="7FDD18E8" w:rsidR="00F4526E" w:rsidRPr="00EB2837" w:rsidDel="007F704D" w:rsidRDefault="00596B79" w:rsidP="00EB2837">
      <w:pPr>
        <w:spacing w:line="360" w:lineRule="auto"/>
        <w:jc w:val="center"/>
        <w:rPr>
          <w:del w:id="838" w:author="Красько Михаил" w:date="2025-01-18T09:44:00Z"/>
          <w:sz w:val="28"/>
          <w:szCs w:val="28"/>
          <w:lang w:val="en-US"/>
          <w:rPrChange w:id="839" w:author="Красько Михаил" w:date="2025-01-18T09:57:00Z">
            <w:rPr>
              <w:del w:id="840" w:author="Красько Михаил" w:date="2025-01-18T09:44:00Z"/>
              <w:lang w:val="en-US"/>
            </w:rPr>
          </w:rPrChange>
        </w:rPr>
        <w:pPrChange w:id="841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842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2484C71B" wp14:editId="2BD461B3">
            <wp:extent cx="4320000" cy="2118462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1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A595" w14:textId="77777777" w:rsidR="00F4526E" w:rsidRPr="00EB2837" w:rsidDel="00725031" w:rsidRDefault="00F4526E" w:rsidP="00725031">
      <w:pPr>
        <w:spacing w:line="360" w:lineRule="auto"/>
        <w:jc w:val="center"/>
        <w:rPr>
          <w:del w:id="843" w:author="Красько Михаил" w:date="2025-01-18T10:00:00Z"/>
          <w:sz w:val="28"/>
          <w:szCs w:val="28"/>
          <w:lang w:val="en-US"/>
          <w:rPrChange w:id="844" w:author="Красько Михаил" w:date="2025-01-18T09:57:00Z">
            <w:rPr>
              <w:del w:id="845" w:author="Красько Михаил" w:date="2025-01-18T10:00:00Z"/>
              <w:lang w:val="en-US"/>
            </w:rPr>
          </w:rPrChange>
        </w:rPr>
        <w:pPrChange w:id="846" w:author="Красько Михаил" w:date="2025-01-18T10:01:00Z">
          <w:pPr>
            <w:jc w:val="center"/>
          </w:pPr>
        </w:pPrChange>
      </w:pPr>
    </w:p>
    <w:p w14:paraId="62346A8F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847" w:author="Красько Михаил" w:date="2025-01-18T09:57:00Z">
            <w:rPr>
              <w:lang w:val="en-US"/>
            </w:rPr>
          </w:rPrChange>
        </w:rPr>
        <w:pPrChange w:id="848" w:author="Красько Михаил" w:date="2025-01-18T10:01:00Z">
          <w:pPr>
            <w:jc w:val="center"/>
          </w:pPr>
        </w:pPrChange>
      </w:pPr>
    </w:p>
    <w:p w14:paraId="724148A7" w14:textId="5206B2EA" w:rsidR="00F4526E" w:rsidRPr="00EB2837" w:rsidDel="00725031" w:rsidRDefault="00596B79" w:rsidP="00EB2837">
      <w:pPr>
        <w:spacing w:line="360" w:lineRule="auto"/>
        <w:jc w:val="center"/>
        <w:rPr>
          <w:del w:id="849" w:author="Красько Михаил" w:date="2025-01-18T10:01:00Z"/>
          <w:sz w:val="28"/>
          <w:szCs w:val="28"/>
          <w:lang w:val="en-US"/>
          <w:rPrChange w:id="850" w:author="Красько Михаил" w:date="2025-01-18T09:57:00Z">
            <w:rPr>
              <w:del w:id="851" w:author="Красько Михаил" w:date="2025-01-18T10:01:00Z"/>
              <w:lang w:val="en-US"/>
            </w:rPr>
          </w:rPrChange>
        </w:rPr>
        <w:pPrChange w:id="852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853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3123C727" wp14:editId="2AB6A875">
            <wp:extent cx="4320000" cy="4111640"/>
            <wp:effectExtent l="0" t="0" r="444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1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3FB09" w14:textId="77777777" w:rsidR="00F4526E" w:rsidRPr="00EB2837" w:rsidDel="007F704D" w:rsidRDefault="00F4526E" w:rsidP="00EB2837">
      <w:pPr>
        <w:spacing w:line="360" w:lineRule="auto"/>
        <w:jc w:val="center"/>
        <w:rPr>
          <w:del w:id="854" w:author="Красько Михаил" w:date="2025-01-18T09:44:00Z"/>
          <w:sz w:val="28"/>
          <w:szCs w:val="28"/>
          <w:lang w:val="en-US"/>
          <w:rPrChange w:id="855" w:author="Красько Михаил" w:date="2025-01-18T09:57:00Z">
            <w:rPr>
              <w:del w:id="856" w:author="Красько Михаил" w:date="2025-01-18T09:44:00Z"/>
              <w:lang w:val="en-US"/>
            </w:rPr>
          </w:rPrChange>
        </w:rPr>
        <w:pPrChange w:id="857" w:author="Красько Михаил" w:date="2025-01-18T09:57:00Z">
          <w:pPr>
            <w:jc w:val="center"/>
          </w:pPr>
        </w:pPrChange>
      </w:pPr>
    </w:p>
    <w:p w14:paraId="578CBADE" w14:textId="77777777" w:rsidR="00F4526E" w:rsidRPr="00EB2837" w:rsidDel="007F704D" w:rsidRDefault="00F4526E" w:rsidP="00EB2837">
      <w:pPr>
        <w:spacing w:line="360" w:lineRule="auto"/>
        <w:jc w:val="center"/>
        <w:rPr>
          <w:del w:id="858" w:author="Красько Михаил" w:date="2025-01-18T09:44:00Z"/>
          <w:sz w:val="28"/>
          <w:szCs w:val="28"/>
          <w:lang w:val="en-US"/>
          <w:rPrChange w:id="859" w:author="Красько Михаил" w:date="2025-01-18T09:57:00Z">
            <w:rPr>
              <w:del w:id="860" w:author="Красько Михаил" w:date="2025-01-18T09:44:00Z"/>
              <w:lang w:val="en-US"/>
            </w:rPr>
          </w:rPrChange>
        </w:rPr>
        <w:pPrChange w:id="861" w:author="Красько Михаил" w:date="2025-01-18T09:57:00Z">
          <w:pPr>
            <w:jc w:val="center"/>
          </w:pPr>
        </w:pPrChange>
      </w:pPr>
    </w:p>
    <w:p w14:paraId="3F1E3AD0" w14:textId="77777777" w:rsidR="00F4526E" w:rsidRPr="00EB2837" w:rsidDel="007F704D" w:rsidRDefault="00F4526E" w:rsidP="00EB2837">
      <w:pPr>
        <w:spacing w:line="360" w:lineRule="auto"/>
        <w:jc w:val="center"/>
        <w:rPr>
          <w:del w:id="862" w:author="Красько Михаил" w:date="2025-01-18T09:44:00Z"/>
          <w:sz w:val="28"/>
          <w:szCs w:val="28"/>
          <w:lang w:val="en-US"/>
          <w:rPrChange w:id="863" w:author="Красько Михаил" w:date="2025-01-18T09:57:00Z">
            <w:rPr>
              <w:del w:id="864" w:author="Красько Михаил" w:date="2025-01-18T09:44:00Z"/>
              <w:lang w:val="en-US"/>
            </w:rPr>
          </w:rPrChange>
        </w:rPr>
        <w:pPrChange w:id="865" w:author="Красько Михаил" w:date="2025-01-18T09:57:00Z">
          <w:pPr>
            <w:jc w:val="center"/>
          </w:pPr>
        </w:pPrChange>
      </w:pPr>
    </w:p>
    <w:p w14:paraId="25A55BC7" w14:textId="77777777" w:rsidR="00F4526E" w:rsidRPr="00EB2837" w:rsidDel="007F704D" w:rsidRDefault="00F4526E" w:rsidP="00EB2837">
      <w:pPr>
        <w:spacing w:line="360" w:lineRule="auto"/>
        <w:jc w:val="center"/>
        <w:rPr>
          <w:del w:id="866" w:author="Красько Михаил" w:date="2025-01-18T09:44:00Z"/>
          <w:sz w:val="28"/>
          <w:szCs w:val="28"/>
          <w:lang w:val="en-US"/>
          <w:rPrChange w:id="867" w:author="Красько Михаил" w:date="2025-01-18T09:57:00Z">
            <w:rPr>
              <w:del w:id="868" w:author="Красько Михаил" w:date="2025-01-18T09:44:00Z"/>
              <w:lang w:val="en-US"/>
            </w:rPr>
          </w:rPrChange>
        </w:rPr>
        <w:pPrChange w:id="869" w:author="Красько Михаил" w:date="2025-01-18T09:57:00Z">
          <w:pPr>
            <w:jc w:val="center"/>
          </w:pPr>
        </w:pPrChange>
      </w:pPr>
    </w:p>
    <w:p w14:paraId="532166EF" w14:textId="77777777" w:rsidR="00F4526E" w:rsidRPr="00EB2837" w:rsidDel="00725031" w:rsidRDefault="00F4526E" w:rsidP="00EB2837">
      <w:pPr>
        <w:spacing w:line="360" w:lineRule="auto"/>
        <w:rPr>
          <w:del w:id="870" w:author="Красько Михаил" w:date="2025-01-18T10:01:00Z"/>
          <w:sz w:val="28"/>
          <w:szCs w:val="28"/>
          <w:lang w:val="en-US"/>
          <w:rPrChange w:id="871" w:author="Красько Михаил" w:date="2025-01-18T09:57:00Z">
            <w:rPr>
              <w:del w:id="872" w:author="Красько Михаил" w:date="2025-01-18T10:01:00Z"/>
              <w:lang w:val="en-US"/>
            </w:rPr>
          </w:rPrChange>
        </w:rPr>
        <w:pPrChange w:id="873" w:author="Красько Михаил" w:date="2025-01-18T09:57:00Z">
          <w:pPr>
            <w:jc w:val="center"/>
          </w:pPr>
        </w:pPrChange>
      </w:pPr>
    </w:p>
    <w:p w14:paraId="3D4C3B48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874" w:author="Красько Михаил" w:date="2025-01-18T09:57:00Z">
            <w:rPr>
              <w:lang w:val="en-US"/>
            </w:rPr>
          </w:rPrChange>
        </w:rPr>
        <w:pPrChange w:id="875" w:author="Красько Михаил" w:date="2025-01-18T10:01:00Z">
          <w:pPr>
            <w:jc w:val="center"/>
          </w:pPr>
        </w:pPrChange>
      </w:pPr>
    </w:p>
    <w:p w14:paraId="63A963B1" w14:textId="5996EADE" w:rsidR="00F4526E" w:rsidRPr="00EB2837" w:rsidDel="00725031" w:rsidRDefault="00596B79" w:rsidP="00EB2837">
      <w:pPr>
        <w:spacing w:line="360" w:lineRule="auto"/>
        <w:jc w:val="center"/>
        <w:rPr>
          <w:del w:id="876" w:author="Красько Михаил" w:date="2025-01-18T10:01:00Z"/>
          <w:sz w:val="28"/>
          <w:szCs w:val="28"/>
          <w:lang w:val="en-US"/>
          <w:rPrChange w:id="877" w:author="Красько Михаил" w:date="2025-01-18T09:57:00Z">
            <w:rPr>
              <w:del w:id="878" w:author="Красько Михаил" w:date="2025-01-18T10:01:00Z"/>
              <w:lang w:val="en-US"/>
            </w:rPr>
          </w:rPrChange>
        </w:rPr>
        <w:pPrChange w:id="87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880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3CF4F779" wp14:editId="411DB5CD">
            <wp:extent cx="4320000" cy="1236270"/>
            <wp:effectExtent l="0" t="0" r="4445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8397F" w14:textId="77777777" w:rsidR="00F4526E" w:rsidRPr="00EB2837" w:rsidDel="007F704D" w:rsidRDefault="00F4526E" w:rsidP="00EB2837">
      <w:pPr>
        <w:spacing w:line="360" w:lineRule="auto"/>
        <w:jc w:val="center"/>
        <w:rPr>
          <w:del w:id="881" w:author="Красько Михаил" w:date="2025-01-18T09:44:00Z"/>
          <w:sz w:val="28"/>
          <w:szCs w:val="28"/>
          <w:lang w:val="en-US"/>
          <w:rPrChange w:id="882" w:author="Красько Михаил" w:date="2025-01-18T09:57:00Z">
            <w:rPr>
              <w:del w:id="883" w:author="Красько Михаил" w:date="2025-01-18T09:44:00Z"/>
              <w:lang w:val="en-US"/>
            </w:rPr>
          </w:rPrChange>
        </w:rPr>
        <w:pPrChange w:id="884" w:author="Красько Михаил" w:date="2025-01-18T09:57:00Z">
          <w:pPr>
            <w:jc w:val="center"/>
          </w:pPr>
        </w:pPrChange>
      </w:pPr>
    </w:p>
    <w:p w14:paraId="0D883762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885" w:author="Красько Михаил" w:date="2025-01-18T09:57:00Z">
            <w:rPr>
              <w:lang w:val="en-US"/>
            </w:rPr>
          </w:rPrChange>
        </w:rPr>
        <w:pPrChange w:id="886" w:author="Красько Михаил" w:date="2025-01-18T10:01:00Z">
          <w:pPr>
            <w:jc w:val="center"/>
          </w:pPr>
        </w:pPrChange>
      </w:pPr>
    </w:p>
    <w:p w14:paraId="6CA36ED8" w14:textId="5774B0B9" w:rsidR="007F704D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887" w:author="Красько Михаил" w:date="2025-01-18T09:57:00Z">
            <w:rPr>
              <w:lang w:val="en-US"/>
            </w:rPr>
          </w:rPrChange>
        </w:rPr>
        <w:pPrChange w:id="888" w:author="Красько Михаил" w:date="2025-01-18T10:01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889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6F713D66" wp14:editId="02149EC5">
            <wp:extent cx="4320000" cy="1716923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6C70A" w14:textId="4A526FFA" w:rsidR="00F4526E" w:rsidRPr="00EB2837" w:rsidDel="00725031" w:rsidRDefault="00596B79" w:rsidP="00EB2837">
      <w:pPr>
        <w:spacing w:line="360" w:lineRule="auto"/>
        <w:jc w:val="center"/>
        <w:rPr>
          <w:del w:id="890" w:author="Красько Михаил" w:date="2025-01-18T10:01:00Z"/>
          <w:sz w:val="28"/>
          <w:szCs w:val="28"/>
          <w:lang w:val="en-US"/>
          <w:rPrChange w:id="891" w:author="Красько Михаил" w:date="2025-01-18T09:57:00Z">
            <w:rPr>
              <w:del w:id="892" w:author="Красько Михаил" w:date="2025-01-18T10:01:00Z"/>
              <w:lang w:val="en-US"/>
            </w:rPr>
          </w:rPrChange>
        </w:rPr>
        <w:pPrChange w:id="893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894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50D764B3" wp14:editId="7FE15580">
            <wp:extent cx="4320000" cy="2603077"/>
            <wp:effectExtent l="0" t="0" r="444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0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A092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895" w:author="Красько Михаил" w:date="2025-01-18T09:57:00Z">
            <w:rPr>
              <w:lang w:val="en-US"/>
            </w:rPr>
          </w:rPrChange>
        </w:rPr>
        <w:pPrChange w:id="896" w:author="Красько Михаил" w:date="2025-01-18T10:01:00Z">
          <w:pPr>
            <w:jc w:val="center"/>
          </w:pPr>
        </w:pPrChange>
      </w:pPr>
    </w:p>
    <w:p w14:paraId="7F869732" w14:textId="3FC5082B" w:rsidR="00F4526E" w:rsidRPr="00EB2837" w:rsidDel="00725031" w:rsidRDefault="00596B79" w:rsidP="00EB2837">
      <w:pPr>
        <w:spacing w:line="360" w:lineRule="auto"/>
        <w:jc w:val="center"/>
        <w:rPr>
          <w:del w:id="897" w:author="Красько Михаил" w:date="2025-01-18T10:01:00Z"/>
          <w:sz w:val="28"/>
          <w:szCs w:val="28"/>
          <w:lang w:val="en-US"/>
          <w:rPrChange w:id="898" w:author="Красько Михаил" w:date="2025-01-18T09:57:00Z">
            <w:rPr>
              <w:del w:id="899" w:author="Красько Михаил" w:date="2025-01-18T10:01:00Z"/>
              <w:lang w:val="en-US"/>
            </w:rPr>
          </w:rPrChange>
        </w:rPr>
        <w:pPrChange w:id="900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901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667F69D0" wp14:editId="5442907C">
            <wp:extent cx="4320000" cy="1291833"/>
            <wp:effectExtent l="0" t="0" r="444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9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02D9" w14:textId="77777777" w:rsidR="00F4526E" w:rsidRPr="00EB2837" w:rsidDel="00725031" w:rsidRDefault="00F4526E" w:rsidP="00EB2837">
      <w:pPr>
        <w:spacing w:line="360" w:lineRule="auto"/>
        <w:jc w:val="center"/>
        <w:rPr>
          <w:del w:id="902" w:author="Красько Михаил" w:date="2025-01-18T10:01:00Z"/>
          <w:sz w:val="28"/>
          <w:szCs w:val="28"/>
          <w:lang w:val="en-US"/>
          <w:rPrChange w:id="903" w:author="Красько Михаил" w:date="2025-01-18T09:57:00Z">
            <w:rPr>
              <w:del w:id="904" w:author="Красько Михаил" w:date="2025-01-18T10:01:00Z"/>
              <w:lang w:val="en-US"/>
            </w:rPr>
          </w:rPrChange>
        </w:rPr>
        <w:pPrChange w:id="905" w:author="Красько Михаил" w:date="2025-01-18T09:57:00Z">
          <w:pPr>
            <w:jc w:val="center"/>
          </w:pPr>
        </w:pPrChange>
      </w:pPr>
    </w:p>
    <w:p w14:paraId="69F96AFF" w14:textId="77777777" w:rsidR="00F4526E" w:rsidRPr="00EB2837" w:rsidDel="00725031" w:rsidRDefault="00F4526E" w:rsidP="00EB2837">
      <w:pPr>
        <w:spacing w:line="360" w:lineRule="auto"/>
        <w:jc w:val="center"/>
        <w:rPr>
          <w:del w:id="906" w:author="Красько Михаил" w:date="2025-01-18T10:01:00Z"/>
          <w:sz w:val="28"/>
          <w:szCs w:val="28"/>
          <w:lang w:val="en-US"/>
          <w:rPrChange w:id="907" w:author="Красько Михаил" w:date="2025-01-18T09:57:00Z">
            <w:rPr>
              <w:del w:id="908" w:author="Красько Михаил" w:date="2025-01-18T10:01:00Z"/>
              <w:lang w:val="en-US"/>
            </w:rPr>
          </w:rPrChange>
        </w:rPr>
        <w:pPrChange w:id="909" w:author="Красько Михаил" w:date="2025-01-18T09:57:00Z">
          <w:pPr>
            <w:jc w:val="center"/>
          </w:pPr>
        </w:pPrChange>
      </w:pPr>
    </w:p>
    <w:p w14:paraId="041B8AB4" w14:textId="77777777" w:rsidR="00F4526E" w:rsidRPr="00EB2837" w:rsidDel="00725031" w:rsidRDefault="00F4526E" w:rsidP="00EB2837">
      <w:pPr>
        <w:spacing w:line="360" w:lineRule="auto"/>
        <w:jc w:val="center"/>
        <w:rPr>
          <w:del w:id="910" w:author="Красько Михаил" w:date="2025-01-18T10:01:00Z"/>
          <w:sz w:val="28"/>
          <w:szCs w:val="28"/>
          <w:lang w:val="en-US"/>
          <w:rPrChange w:id="911" w:author="Красько Михаил" w:date="2025-01-18T09:57:00Z">
            <w:rPr>
              <w:del w:id="912" w:author="Красько Михаил" w:date="2025-01-18T10:01:00Z"/>
              <w:lang w:val="en-US"/>
            </w:rPr>
          </w:rPrChange>
        </w:rPr>
        <w:pPrChange w:id="913" w:author="Красько Михаил" w:date="2025-01-18T09:57:00Z">
          <w:pPr>
            <w:jc w:val="center"/>
          </w:pPr>
        </w:pPrChange>
      </w:pPr>
    </w:p>
    <w:p w14:paraId="62EE31CF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914" w:author="Красько Михаил" w:date="2025-01-18T09:57:00Z">
            <w:rPr>
              <w:lang w:val="en-US"/>
            </w:rPr>
          </w:rPrChange>
        </w:rPr>
        <w:pPrChange w:id="915" w:author="Красько Михаил" w:date="2025-01-18T10:01:00Z">
          <w:pPr>
            <w:jc w:val="center"/>
          </w:pPr>
        </w:pPrChange>
      </w:pPr>
    </w:p>
    <w:p w14:paraId="1318EF82" w14:textId="21B0B5E8" w:rsidR="00F4526E" w:rsidRPr="00EB2837" w:rsidDel="00725031" w:rsidRDefault="00596B79" w:rsidP="00EB2837">
      <w:pPr>
        <w:spacing w:line="360" w:lineRule="auto"/>
        <w:jc w:val="center"/>
        <w:rPr>
          <w:del w:id="916" w:author="Красько Михаил" w:date="2025-01-18T10:01:00Z"/>
          <w:sz w:val="28"/>
          <w:szCs w:val="28"/>
          <w:lang w:val="en-US"/>
          <w:rPrChange w:id="917" w:author="Красько Михаил" w:date="2025-01-18T09:57:00Z">
            <w:rPr>
              <w:del w:id="918" w:author="Красько Михаил" w:date="2025-01-18T10:01:00Z"/>
              <w:lang w:val="en-US"/>
            </w:rPr>
          </w:rPrChange>
        </w:rPr>
        <w:pPrChange w:id="91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920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21D317E" wp14:editId="1519EB02">
            <wp:extent cx="4320000" cy="1883077"/>
            <wp:effectExtent l="0" t="0" r="444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8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1458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921" w:author="Красько Михаил" w:date="2025-01-18T09:57:00Z">
            <w:rPr>
              <w:lang w:val="en-US"/>
            </w:rPr>
          </w:rPrChange>
        </w:rPr>
        <w:pPrChange w:id="922" w:author="Красько Михаил" w:date="2025-01-18T10:01:00Z">
          <w:pPr>
            <w:jc w:val="center"/>
          </w:pPr>
        </w:pPrChange>
      </w:pPr>
    </w:p>
    <w:p w14:paraId="36D92101" w14:textId="7EDA1207" w:rsidR="00F4526E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923" w:author="Красько Михаил" w:date="2025-01-18T09:57:00Z">
            <w:rPr>
              <w:lang w:val="en-US"/>
            </w:rPr>
          </w:rPrChange>
        </w:rPr>
        <w:pPrChange w:id="924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925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4D472585" wp14:editId="698C296A">
            <wp:extent cx="4320000" cy="1500193"/>
            <wp:effectExtent l="0" t="0" r="444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0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B850" w14:textId="77777777" w:rsidR="00F4526E" w:rsidRPr="00EB2837" w:rsidDel="007F704D" w:rsidRDefault="00F4526E" w:rsidP="00EB2837">
      <w:pPr>
        <w:spacing w:line="360" w:lineRule="auto"/>
        <w:jc w:val="center"/>
        <w:rPr>
          <w:del w:id="926" w:author="Красько Михаил" w:date="2025-01-18T09:44:00Z"/>
          <w:sz w:val="28"/>
          <w:szCs w:val="28"/>
          <w:lang w:val="en-US"/>
          <w:rPrChange w:id="927" w:author="Красько Михаил" w:date="2025-01-18T09:57:00Z">
            <w:rPr>
              <w:del w:id="928" w:author="Красько Михаил" w:date="2025-01-18T09:44:00Z"/>
              <w:lang w:val="en-US"/>
            </w:rPr>
          </w:rPrChange>
        </w:rPr>
        <w:pPrChange w:id="929" w:author="Красько Михаил" w:date="2025-01-18T09:57:00Z">
          <w:pPr>
            <w:jc w:val="center"/>
          </w:pPr>
        </w:pPrChange>
      </w:pPr>
    </w:p>
    <w:p w14:paraId="05C46038" w14:textId="77777777" w:rsidR="00F4526E" w:rsidRPr="00EB2837" w:rsidRDefault="00F4526E" w:rsidP="00EB2837">
      <w:pPr>
        <w:spacing w:line="360" w:lineRule="auto"/>
        <w:rPr>
          <w:sz w:val="28"/>
          <w:szCs w:val="28"/>
          <w:lang w:val="en-US"/>
          <w:rPrChange w:id="930" w:author="Красько Михаил" w:date="2025-01-18T09:57:00Z">
            <w:rPr>
              <w:lang w:val="en-US"/>
            </w:rPr>
          </w:rPrChange>
        </w:rPr>
        <w:pPrChange w:id="931" w:author="Красько Михаил" w:date="2025-01-18T09:57:00Z">
          <w:pPr>
            <w:jc w:val="center"/>
          </w:pPr>
        </w:pPrChange>
      </w:pPr>
    </w:p>
    <w:p w14:paraId="34FBA8B6" w14:textId="65D2264F" w:rsidR="00F4526E" w:rsidRPr="00EB2837" w:rsidDel="00725031" w:rsidRDefault="00596B79" w:rsidP="00EB2837">
      <w:pPr>
        <w:spacing w:line="360" w:lineRule="auto"/>
        <w:jc w:val="center"/>
        <w:rPr>
          <w:del w:id="932" w:author="Красько Михаил" w:date="2025-01-18T10:01:00Z"/>
          <w:sz w:val="28"/>
          <w:szCs w:val="28"/>
          <w:lang w:val="en-US"/>
          <w:rPrChange w:id="933" w:author="Красько Михаил" w:date="2025-01-18T09:57:00Z">
            <w:rPr>
              <w:del w:id="934" w:author="Красько Михаил" w:date="2025-01-18T10:01:00Z"/>
              <w:lang w:val="en-US"/>
            </w:rPr>
          </w:rPrChange>
        </w:rPr>
        <w:pPrChange w:id="935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936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60CDD6DC" wp14:editId="5CD04CBB">
            <wp:extent cx="4320000" cy="2049231"/>
            <wp:effectExtent l="0" t="0" r="4445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4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0CD3" w14:textId="77777777" w:rsidR="00F4526E" w:rsidRPr="00EB2837" w:rsidDel="007F704D" w:rsidRDefault="00F4526E" w:rsidP="00EB2837">
      <w:pPr>
        <w:spacing w:line="360" w:lineRule="auto"/>
        <w:jc w:val="center"/>
        <w:rPr>
          <w:del w:id="937" w:author="Красько Михаил" w:date="2025-01-18T09:44:00Z"/>
          <w:sz w:val="28"/>
          <w:szCs w:val="28"/>
          <w:lang w:val="en-US"/>
          <w:rPrChange w:id="938" w:author="Красько Михаил" w:date="2025-01-18T09:57:00Z">
            <w:rPr>
              <w:del w:id="939" w:author="Красько Михаил" w:date="2025-01-18T09:44:00Z"/>
              <w:lang w:val="en-US"/>
            </w:rPr>
          </w:rPrChange>
        </w:rPr>
        <w:pPrChange w:id="940" w:author="Красько Михаил" w:date="2025-01-18T09:57:00Z">
          <w:pPr>
            <w:jc w:val="center"/>
          </w:pPr>
        </w:pPrChange>
      </w:pPr>
    </w:p>
    <w:p w14:paraId="3AB50622" w14:textId="77777777" w:rsidR="00F4526E" w:rsidRPr="00EB2837" w:rsidRDefault="00F4526E" w:rsidP="00725031">
      <w:pPr>
        <w:spacing w:line="360" w:lineRule="auto"/>
        <w:jc w:val="center"/>
        <w:rPr>
          <w:sz w:val="28"/>
          <w:szCs w:val="28"/>
          <w:lang w:val="en-US"/>
          <w:rPrChange w:id="941" w:author="Красько Михаил" w:date="2025-01-18T09:57:00Z">
            <w:rPr>
              <w:lang w:val="en-US"/>
            </w:rPr>
          </w:rPrChange>
        </w:rPr>
        <w:pPrChange w:id="942" w:author="Красько Михаил" w:date="2025-01-18T10:01:00Z">
          <w:pPr>
            <w:jc w:val="center"/>
          </w:pPr>
        </w:pPrChange>
      </w:pPr>
    </w:p>
    <w:p w14:paraId="50BEB8DD" w14:textId="217148B5" w:rsidR="00F4526E" w:rsidRPr="00EB2837" w:rsidDel="00725031" w:rsidRDefault="00596B79" w:rsidP="00EB2837">
      <w:pPr>
        <w:spacing w:line="360" w:lineRule="auto"/>
        <w:jc w:val="center"/>
        <w:rPr>
          <w:del w:id="943" w:author="Красько Михаил" w:date="2025-01-18T10:01:00Z"/>
          <w:sz w:val="28"/>
          <w:szCs w:val="28"/>
          <w:lang w:val="en-US"/>
          <w:rPrChange w:id="944" w:author="Красько Михаил" w:date="2025-01-18T09:57:00Z">
            <w:rPr>
              <w:del w:id="945" w:author="Красько Михаил" w:date="2025-01-18T10:01:00Z"/>
              <w:lang w:val="en-US"/>
            </w:rPr>
          </w:rPrChange>
        </w:rPr>
        <w:pPrChange w:id="946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ru-RU"/>
          <w:rPrChange w:id="947" w:author="Красько Михаил" w:date="2025-01-18T09:57:00Z">
            <w:rPr>
              <w:noProof/>
              <w:lang w:val="ru-RU"/>
            </w:rPr>
          </w:rPrChange>
        </w:rPr>
        <w:drawing>
          <wp:inline distT="0" distB="0" distL="0" distR="0" wp14:anchorId="217714E3" wp14:editId="0C585435">
            <wp:extent cx="4320000" cy="526154"/>
            <wp:effectExtent l="0" t="0" r="444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2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DB45" w14:textId="77777777" w:rsidR="00596B79" w:rsidRPr="00EB2837" w:rsidDel="007F704D" w:rsidRDefault="00596B79" w:rsidP="00EB2837">
      <w:pPr>
        <w:spacing w:line="360" w:lineRule="auto"/>
        <w:jc w:val="center"/>
        <w:rPr>
          <w:del w:id="948" w:author="Красько Михаил" w:date="2025-01-18T09:44:00Z"/>
          <w:sz w:val="28"/>
          <w:szCs w:val="28"/>
          <w:lang w:val="en-US"/>
          <w:rPrChange w:id="949" w:author="Красько Михаил" w:date="2025-01-18T09:57:00Z">
            <w:rPr>
              <w:del w:id="950" w:author="Красько Михаил" w:date="2025-01-18T09:44:00Z"/>
              <w:lang w:val="en-US"/>
            </w:rPr>
          </w:rPrChange>
        </w:rPr>
        <w:pPrChange w:id="951" w:author="Красько Михаил" w:date="2025-01-18T09:57:00Z">
          <w:pPr>
            <w:jc w:val="center"/>
          </w:pPr>
        </w:pPrChange>
      </w:pPr>
    </w:p>
    <w:p w14:paraId="198918F9" w14:textId="77777777" w:rsidR="00596B79" w:rsidRPr="00EB2837" w:rsidDel="007F704D" w:rsidRDefault="00596B79" w:rsidP="00EB2837">
      <w:pPr>
        <w:spacing w:line="360" w:lineRule="auto"/>
        <w:jc w:val="center"/>
        <w:rPr>
          <w:del w:id="952" w:author="Красько Михаил" w:date="2025-01-18T09:44:00Z"/>
          <w:sz w:val="28"/>
          <w:szCs w:val="28"/>
          <w:lang w:val="en-US"/>
          <w:rPrChange w:id="953" w:author="Красько Михаил" w:date="2025-01-18T09:57:00Z">
            <w:rPr>
              <w:del w:id="954" w:author="Красько Михаил" w:date="2025-01-18T09:44:00Z"/>
              <w:lang w:val="en-US"/>
            </w:rPr>
          </w:rPrChange>
        </w:rPr>
        <w:pPrChange w:id="955" w:author="Красько Михаил" w:date="2025-01-18T09:57:00Z">
          <w:pPr>
            <w:jc w:val="center"/>
          </w:pPr>
        </w:pPrChange>
      </w:pPr>
    </w:p>
    <w:p w14:paraId="16CFF2FA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956" w:author="Красько Михаил" w:date="2025-01-18T09:57:00Z">
            <w:rPr>
              <w:lang w:val="en-US"/>
            </w:rPr>
          </w:rPrChange>
        </w:rPr>
        <w:pPrChange w:id="957" w:author="Красько Михаил" w:date="2025-01-18T10:01:00Z">
          <w:pPr>
            <w:jc w:val="center"/>
          </w:pPr>
        </w:pPrChange>
      </w:pPr>
    </w:p>
    <w:p w14:paraId="6F258F1E" w14:textId="258DFE97" w:rsidR="00596B79" w:rsidRPr="00EB2837" w:rsidDel="00725031" w:rsidRDefault="00596B79" w:rsidP="00EB2837">
      <w:pPr>
        <w:spacing w:line="360" w:lineRule="auto"/>
        <w:jc w:val="center"/>
        <w:rPr>
          <w:del w:id="958" w:author="Красько Михаил" w:date="2025-01-18T10:01:00Z"/>
          <w:sz w:val="28"/>
          <w:szCs w:val="28"/>
          <w:lang w:val="en-US"/>
          <w:rPrChange w:id="959" w:author="Красько Михаил" w:date="2025-01-18T09:57:00Z">
            <w:rPr>
              <w:del w:id="960" w:author="Красько Михаил" w:date="2025-01-18T10:01:00Z"/>
              <w:lang w:val="en-US"/>
            </w:rPr>
          </w:rPrChange>
        </w:rPr>
        <w:pPrChange w:id="961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962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7A0E75E1" wp14:editId="39D2455B">
            <wp:extent cx="4320000" cy="2125273"/>
            <wp:effectExtent l="0" t="0" r="444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2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2343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963" w:author="Красько Михаил" w:date="2025-01-18T09:57:00Z">
            <w:rPr>
              <w:lang w:val="en-US"/>
            </w:rPr>
          </w:rPrChange>
        </w:rPr>
        <w:pPrChange w:id="964" w:author="Красько Михаил" w:date="2025-01-18T10:01:00Z">
          <w:pPr>
            <w:jc w:val="center"/>
          </w:pPr>
        </w:pPrChange>
      </w:pPr>
    </w:p>
    <w:p w14:paraId="76F32CC0" w14:textId="20807489" w:rsidR="00596B79" w:rsidRPr="00EB2837" w:rsidDel="007F704D" w:rsidRDefault="00596B79" w:rsidP="00EB2837">
      <w:pPr>
        <w:spacing w:line="360" w:lineRule="auto"/>
        <w:jc w:val="center"/>
        <w:rPr>
          <w:del w:id="965" w:author="Красько Михаил" w:date="2025-01-18T09:44:00Z"/>
          <w:sz w:val="28"/>
          <w:szCs w:val="28"/>
          <w:lang w:val="en-US"/>
          <w:rPrChange w:id="966" w:author="Красько Михаил" w:date="2025-01-18T09:57:00Z">
            <w:rPr>
              <w:del w:id="967" w:author="Красько Михаил" w:date="2025-01-18T09:44:00Z"/>
              <w:lang w:val="en-US"/>
            </w:rPr>
          </w:rPrChange>
        </w:rPr>
        <w:pPrChange w:id="968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969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2572245C" wp14:editId="74A32B5D">
            <wp:extent cx="4320000" cy="2520000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957F0" w14:textId="77777777" w:rsidR="00596B79" w:rsidRPr="00EB2837" w:rsidDel="007F704D" w:rsidRDefault="00596B79" w:rsidP="00EB2837">
      <w:pPr>
        <w:spacing w:line="360" w:lineRule="auto"/>
        <w:jc w:val="center"/>
        <w:rPr>
          <w:del w:id="970" w:author="Красько Михаил" w:date="2025-01-18T09:44:00Z"/>
          <w:sz w:val="28"/>
          <w:szCs w:val="28"/>
          <w:lang w:val="en-US"/>
          <w:rPrChange w:id="971" w:author="Красько Михаил" w:date="2025-01-18T09:57:00Z">
            <w:rPr>
              <w:del w:id="972" w:author="Красько Михаил" w:date="2025-01-18T09:44:00Z"/>
              <w:lang w:val="en-US"/>
            </w:rPr>
          </w:rPrChange>
        </w:rPr>
        <w:pPrChange w:id="973" w:author="Красько Михаил" w:date="2025-01-18T09:57:00Z">
          <w:pPr>
            <w:jc w:val="center"/>
          </w:pPr>
        </w:pPrChange>
      </w:pPr>
    </w:p>
    <w:p w14:paraId="47F98113" w14:textId="77777777" w:rsidR="00596B79" w:rsidRPr="00EB2837" w:rsidDel="007F704D" w:rsidRDefault="00596B79" w:rsidP="00EB2837">
      <w:pPr>
        <w:spacing w:line="360" w:lineRule="auto"/>
        <w:jc w:val="center"/>
        <w:rPr>
          <w:del w:id="974" w:author="Красько Михаил" w:date="2025-01-18T09:44:00Z"/>
          <w:sz w:val="28"/>
          <w:szCs w:val="28"/>
          <w:lang w:val="en-US"/>
          <w:rPrChange w:id="975" w:author="Красько Михаил" w:date="2025-01-18T09:57:00Z">
            <w:rPr>
              <w:del w:id="976" w:author="Красько Михаил" w:date="2025-01-18T09:44:00Z"/>
              <w:lang w:val="en-US"/>
            </w:rPr>
          </w:rPrChange>
        </w:rPr>
        <w:pPrChange w:id="977" w:author="Красько Михаил" w:date="2025-01-18T09:57:00Z">
          <w:pPr>
            <w:jc w:val="center"/>
          </w:pPr>
        </w:pPrChange>
      </w:pPr>
    </w:p>
    <w:p w14:paraId="39106D58" w14:textId="77777777" w:rsidR="00596B79" w:rsidRPr="00EB2837" w:rsidDel="00725031" w:rsidRDefault="00596B79" w:rsidP="00725031">
      <w:pPr>
        <w:spacing w:line="360" w:lineRule="auto"/>
        <w:jc w:val="center"/>
        <w:rPr>
          <w:del w:id="978" w:author="Красько Михаил" w:date="2025-01-18T10:01:00Z"/>
          <w:sz w:val="28"/>
          <w:szCs w:val="28"/>
          <w:lang w:val="en-US"/>
          <w:rPrChange w:id="979" w:author="Красько Михаил" w:date="2025-01-18T09:57:00Z">
            <w:rPr>
              <w:del w:id="980" w:author="Красько Михаил" w:date="2025-01-18T10:01:00Z"/>
              <w:lang w:val="en-US"/>
            </w:rPr>
          </w:rPrChange>
        </w:rPr>
        <w:pPrChange w:id="981" w:author="Красько Михаил" w:date="2025-01-18T10:01:00Z">
          <w:pPr>
            <w:jc w:val="center"/>
          </w:pPr>
        </w:pPrChange>
      </w:pPr>
    </w:p>
    <w:p w14:paraId="124191C8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982" w:author="Красько Михаил" w:date="2025-01-18T09:57:00Z">
            <w:rPr>
              <w:lang w:val="en-US"/>
            </w:rPr>
          </w:rPrChange>
        </w:rPr>
        <w:pPrChange w:id="983" w:author="Красько Михаил" w:date="2025-01-18T10:01:00Z">
          <w:pPr>
            <w:jc w:val="center"/>
          </w:pPr>
        </w:pPrChange>
      </w:pPr>
    </w:p>
    <w:p w14:paraId="3A23F039" w14:textId="2FA60D95" w:rsidR="00596B79" w:rsidRPr="00EB2837" w:rsidDel="00725031" w:rsidRDefault="00596B79" w:rsidP="00EB2837">
      <w:pPr>
        <w:spacing w:line="360" w:lineRule="auto"/>
        <w:jc w:val="center"/>
        <w:rPr>
          <w:del w:id="984" w:author="Красько Михаил" w:date="2025-01-18T10:01:00Z"/>
          <w:sz w:val="28"/>
          <w:szCs w:val="28"/>
          <w:lang w:val="en-US"/>
          <w:rPrChange w:id="985" w:author="Красько Михаил" w:date="2025-01-18T09:57:00Z">
            <w:rPr>
              <w:del w:id="986" w:author="Красько Михаил" w:date="2025-01-18T10:01:00Z"/>
              <w:lang w:val="en-US"/>
            </w:rPr>
          </w:rPrChange>
        </w:rPr>
        <w:pPrChange w:id="987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988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2163D4CF" wp14:editId="19519349">
            <wp:extent cx="4320000" cy="3000386"/>
            <wp:effectExtent l="0" t="0" r="444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0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BE2A" w14:textId="77777777" w:rsidR="00596B79" w:rsidRPr="00EB2837" w:rsidDel="007F704D" w:rsidRDefault="00596B79" w:rsidP="00EB2837">
      <w:pPr>
        <w:spacing w:line="360" w:lineRule="auto"/>
        <w:jc w:val="center"/>
        <w:rPr>
          <w:del w:id="989" w:author="Красько Михаил" w:date="2025-01-18T09:45:00Z"/>
          <w:sz w:val="28"/>
          <w:szCs w:val="28"/>
          <w:lang w:val="en-US"/>
          <w:rPrChange w:id="990" w:author="Красько Михаил" w:date="2025-01-18T09:57:00Z">
            <w:rPr>
              <w:del w:id="991" w:author="Красько Михаил" w:date="2025-01-18T09:45:00Z"/>
              <w:lang w:val="en-US"/>
            </w:rPr>
          </w:rPrChange>
        </w:rPr>
        <w:pPrChange w:id="992" w:author="Красько Михаил" w:date="2025-01-18T09:57:00Z">
          <w:pPr>
            <w:jc w:val="center"/>
          </w:pPr>
        </w:pPrChange>
      </w:pPr>
    </w:p>
    <w:p w14:paraId="44C4FF21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993" w:author="Красько Михаил" w:date="2025-01-18T09:57:00Z">
            <w:rPr>
              <w:lang w:val="en-US"/>
            </w:rPr>
          </w:rPrChange>
        </w:rPr>
        <w:pPrChange w:id="994" w:author="Красько Михаил" w:date="2025-01-18T10:01:00Z">
          <w:pPr>
            <w:jc w:val="center"/>
          </w:pPr>
        </w:pPrChange>
      </w:pPr>
    </w:p>
    <w:p w14:paraId="289E2EFB" w14:textId="23B8949F" w:rsidR="00EB2837" w:rsidRPr="00725031" w:rsidRDefault="00596B79" w:rsidP="00725031">
      <w:pPr>
        <w:spacing w:line="360" w:lineRule="auto"/>
        <w:jc w:val="center"/>
        <w:rPr>
          <w:ins w:id="995" w:author="Красько Михаил" w:date="2025-01-18T09:49:00Z"/>
          <w:sz w:val="28"/>
          <w:szCs w:val="28"/>
          <w:lang w:val="en-US"/>
          <w:rPrChange w:id="996" w:author="Красько Михаил" w:date="2025-01-18T10:01:00Z">
            <w:rPr>
              <w:ins w:id="997" w:author="Красько Михаил" w:date="2025-01-18T09:49:00Z"/>
              <w:lang w:val="ru-RU"/>
            </w:rPr>
          </w:rPrChange>
        </w:rPr>
        <w:pPrChange w:id="998" w:author="Красько Михаил" w:date="2025-01-18T10:01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999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7205DFFF" wp14:editId="5BD3DDE7">
            <wp:extent cx="4320000" cy="1605405"/>
            <wp:effectExtent l="0" t="0" r="444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D908" w14:textId="77777777" w:rsidR="00EB2837" w:rsidRPr="00EB2837" w:rsidDel="00EB2837" w:rsidRDefault="00EB2837" w:rsidP="00EB2837">
      <w:pPr>
        <w:spacing w:line="360" w:lineRule="auto"/>
        <w:jc w:val="center"/>
        <w:rPr>
          <w:del w:id="1000" w:author="Красько Михаил" w:date="2025-01-18T09:49:00Z"/>
          <w:sz w:val="28"/>
          <w:szCs w:val="28"/>
          <w:lang w:val="ru-RU"/>
          <w:rPrChange w:id="1001" w:author="Красько Михаил" w:date="2025-01-18T09:57:00Z">
            <w:rPr>
              <w:del w:id="1002" w:author="Красько Михаил" w:date="2025-01-18T09:49:00Z"/>
              <w:lang w:val="ru-RU"/>
            </w:rPr>
          </w:rPrChange>
        </w:rPr>
        <w:pPrChange w:id="1003" w:author="Красько Михаил" w:date="2025-01-18T09:57:00Z">
          <w:pPr>
            <w:jc w:val="center"/>
          </w:pPr>
        </w:pPrChange>
      </w:pPr>
    </w:p>
    <w:p w14:paraId="5A6DE619" w14:textId="77777777" w:rsidR="00EB2837" w:rsidRPr="00EB2837" w:rsidRDefault="00EB2837" w:rsidP="00EB2837">
      <w:pPr>
        <w:spacing w:line="360" w:lineRule="auto"/>
        <w:rPr>
          <w:ins w:id="1004" w:author="Красько Михаил" w:date="2025-01-18T09:49:00Z"/>
          <w:sz w:val="28"/>
          <w:szCs w:val="28"/>
          <w:lang w:val="ru-RU"/>
          <w:rPrChange w:id="1005" w:author="Красько Михаил" w:date="2025-01-18T09:57:00Z">
            <w:rPr>
              <w:ins w:id="1006" w:author="Красько Михаил" w:date="2025-01-18T09:49:00Z"/>
              <w:lang w:val="ru-RU"/>
            </w:rPr>
          </w:rPrChange>
        </w:rPr>
        <w:pPrChange w:id="1007" w:author="Красько Михаил" w:date="2025-01-18T09:57:00Z">
          <w:pPr/>
        </w:pPrChange>
      </w:pPr>
    </w:p>
    <w:p w14:paraId="68B11CE7" w14:textId="3FB6948E" w:rsidR="00EB2837" w:rsidRPr="00EB2837" w:rsidRDefault="00EB2837" w:rsidP="00EB2837">
      <w:pPr>
        <w:spacing w:line="360" w:lineRule="auto"/>
        <w:jc w:val="center"/>
        <w:rPr>
          <w:ins w:id="1008" w:author="Красько Михаил" w:date="2025-01-18T09:49:00Z"/>
          <w:sz w:val="28"/>
          <w:szCs w:val="28"/>
          <w:lang w:val="ru-RU"/>
          <w:rPrChange w:id="1009" w:author="Красько Михаил" w:date="2025-01-18T09:57:00Z">
            <w:rPr>
              <w:ins w:id="1010" w:author="Красько Михаил" w:date="2025-01-18T09:49:00Z"/>
              <w:lang w:val="en-US"/>
            </w:rPr>
          </w:rPrChange>
        </w:rPr>
        <w:pPrChange w:id="1011" w:author="Красько Михаил" w:date="2025-01-18T09:57:00Z">
          <w:pPr>
            <w:jc w:val="center"/>
          </w:pPr>
        </w:pPrChange>
      </w:pPr>
      <w:ins w:id="1012" w:author="Красько Михаил" w:date="2025-01-18T09:49:00Z">
        <w:r w:rsidRPr="00EB2837">
          <w:rPr>
            <w:sz w:val="28"/>
            <w:szCs w:val="28"/>
            <w:lang w:val="ru-RU"/>
            <w:rPrChange w:id="1013" w:author="Красько Михаил" w:date="2025-01-18T09:57:00Z">
              <w:rPr>
                <w:lang w:val="ru-RU"/>
              </w:rPr>
            </w:rPrChange>
          </w:rPr>
          <w:t>Тестирование</w:t>
        </w:r>
      </w:ins>
    </w:p>
    <w:p w14:paraId="54847BF8" w14:textId="77777777" w:rsidR="00596B79" w:rsidRPr="00EB2837" w:rsidDel="00EB2837" w:rsidRDefault="00596B79" w:rsidP="00EB2837">
      <w:pPr>
        <w:spacing w:line="360" w:lineRule="auto"/>
        <w:jc w:val="center"/>
        <w:rPr>
          <w:del w:id="1014" w:author="Красько Михаил" w:date="2025-01-18T09:49:00Z"/>
          <w:sz w:val="28"/>
          <w:szCs w:val="28"/>
          <w:lang w:val="en-US"/>
          <w:rPrChange w:id="1015" w:author="Красько Михаил" w:date="2025-01-18T09:57:00Z">
            <w:rPr>
              <w:del w:id="1016" w:author="Красько Михаил" w:date="2025-01-18T09:49:00Z"/>
              <w:lang w:val="en-US"/>
            </w:rPr>
          </w:rPrChange>
        </w:rPr>
        <w:pPrChange w:id="1017" w:author="Красько Михаил" w:date="2025-01-18T09:57:00Z">
          <w:pPr>
            <w:jc w:val="center"/>
          </w:pPr>
        </w:pPrChange>
      </w:pPr>
    </w:p>
    <w:p w14:paraId="5BC0688B" w14:textId="77777777" w:rsidR="00596B79" w:rsidRPr="00EB2837" w:rsidDel="00EB2837" w:rsidRDefault="00596B79" w:rsidP="00EB2837">
      <w:pPr>
        <w:spacing w:line="360" w:lineRule="auto"/>
        <w:jc w:val="center"/>
        <w:rPr>
          <w:del w:id="1018" w:author="Красько Михаил" w:date="2025-01-18T09:49:00Z"/>
          <w:sz w:val="28"/>
          <w:szCs w:val="28"/>
          <w:lang w:val="en-US"/>
          <w:rPrChange w:id="1019" w:author="Красько Михаил" w:date="2025-01-18T09:57:00Z">
            <w:rPr>
              <w:del w:id="1020" w:author="Красько Михаил" w:date="2025-01-18T09:49:00Z"/>
              <w:lang w:val="en-US"/>
            </w:rPr>
          </w:rPrChange>
        </w:rPr>
        <w:pPrChange w:id="1021" w:author="Красько Михаил" w:date="2025-01-18T09:57:00Z">
          <w:pPr>
            <w:jc w:val="center"/>
          </w:pPr>
        </w:pPrChange>
      </w:pPr>
    </w:p>
    <w:p w14:paraId="25BB8AA4" w14:textId="77777777" w:rsidR="00596B79" w:rsidRPr="00EB2837" w:rsidDel="00EB2837" w:rsidRDefault="00596B79" w:rsidP="00EB2837">
      <w:pPr>
        <w:spacing w:line="360" w:lineRule="auto"/>
        <w:jc w:val="center"/>
        <w:rPr>
          <w:del w:id="1022" w:author="Красько Михаил" w:date="2025-01-18T09:49:00Z"/>
          <w:sz w:val="28"/>
          <w:szCs w:val="28"/>
          <w:lang w:val="en-US"/>
          <w:rPrChange w:id="1023" w:author="Красько Михаил" w:date="2025-01-18T09:57:00Z">
            <w:rPr>
              <w:del w:id="1024" w:author="Красько Михаил" w:date="2025-01-18T09:49:00Z"/>
              <w:lang w:val="en-US"/>
            </w:rPr>
          </w:rPrChange>
        </w:rPr>
        <w:pPrChange w:id="1025" w:author="Красько Михаил" w:date="2025-01-18T09:57:00Z">
          <w:pPr>
            <w:jc w:val="center"/>
          </w:pPr>
        </w:pPrChange>
      </w:pPr>
    </w:p>
    <w:p w14:paraId="0BF18800" w14:textId="77777777" w:rsidR="00596B79" w:rsidRPr="00EB2837" w:rsidDel="00EB2837" w:rsidRDefault="00596B79" w:rsidP="00EB2837">
      <w:pPr>
        <w:spacing w:line="360" w:lineRule="auto"/>
        <w:jc w:val="center"/>
        <w:rPr>
          <w:del w:id="1026" w:author="Красько Михаил" w:date="2025-01-18T09:49:00Z"/>
          <w:sz w:val="28"/>
          <w:szCs w:val="28"/>
          <w:lang w:val="en-US"/>
          <w:rPrChange w:id="1027" w:author="Красько Михаил" w:date="2025-01-18T09:57:00Z">
            <w:rPr>
              <w:del w:id="1028" w:author="Красько Михаил" w:date="2025-01-18T09:49:00Z"/>
              <w:lang w:val="en-US"/>
            </w:rPr>
          </w:rPrChange>
        </w:rPr>
        <w:pPrChange w:id="1029" w:author="Красько Михаил" w:date="2025-01-18T09:57:00Z">
          <w:pPr>
            <w:jc w:val="center"/>
          </w:pPr>
        </w:pPrChange>
      </w:pPr>
    </w:p>
    <w:p w14:paraId="7E790509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ru-RU"/>
          <w:rPrChange w:id="1030" w:author="Красько Михаил" w:date="2025-01-18T09:57:00Z">
            <w:rPr>
              <w:lang w:val="en-US"/>
            </w:rPr>
          </w:rPrChange>
        </w:rPr>
        <w:pPrChange w:id="1031" w:author="Красько Михаил" w:date="2025-01-18T09:57:00Z">
          <w:pPr>
            <w:jc w:val="center"/>
          </w:pPr>
        </w:pPrChange>
      </w:pPr>
    </w:p>
    <w:p w14:paraId="7D76B1B4" w14:textId="418C16A7" w:rsidR="007F704D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032" w:author="Красько Михаил" w:date="2025-01-18T09:57:00Z">
            <w:rPr>
              <w:lang w:val="en-US"/>
            </w:rPr>
          </w:rPrChange>
        </w:rPr>
        <w:pPrChange w:id="1033" w:author="Красько Михаил" w:date="2025-01-18T10:01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034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51CDED2A" wp14:editId="5D65E532">
            <wp:extent cx="2880000" cy="215630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5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0EFB" w14:textId="1D440D65" w:rsidR="00596B79" w:rsidRPr="00EB2837" w:rsidDel="00725031" w:rsidRDefault="00596B79" w:rsidP="00EB2837">
      <w:pPr>
        <w:spacing w:line="360" w:lineRule="auto"/>
        <w:jc w:val="center"/>
        <w:rPr>
          <w:del w:id="1035" w:author="Красько Михаил" w:date="2025-01-18T10:01:00Z"/>
          <w:sz w:val="28"/>
          <w:szCs w:val="28"/>
          <w:lang w:val="en-US"/>
          <w:rPrChange w:id="1036" w:author="Красько Михаил" w:date="2025-01-18T09:57:00Z">
            <w:rPr>
              <w:del w:id="1037" w:author="Красько Михаил" w:date="2025-01-18T10:01:00Z"/>
              <w:lang w:val="en-US"/>
            </w:rPr>
          </w:rPrChange>
        </w:rPr>
        <w:pPrChange w:id="1038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039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41669F15" wp14:editId="46118BED">
            <wp:extent cx="4320000" cy="2010297"/>
            <wp:effectExtent l="0" t="0" r="444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10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680F" w14:textId="77777777" w:rsidR="00596B79" w:rsidRPr="00EB2837" w:rsidDel="007F704D" w:rsidRDefault="00596B79" w:rsidP="00EB2837">
      <w:pPr>
        <w:spacing w:line="360" w:lineRule="auto"/>
        <w:jc w:val="center"/>
        <w:rPr>
          <w:del w:id="1040" w:author="Красько Михаил" w:date="2025-01-18T09:45:00Z"/>
          <w:sz w:val="28"/>
          <w:szCs w:val="28"/>
          <w:lang w:val="en-US"/>
          <w:rPrChange w:id="1041" w:author="Красько Михаил" w:date="2025-01-18T09:57:00Z">
            <w:rPr>
              <w:del w:id="1042" w:author="Красько Михаил" w:date="2025-01-18T09:45:00Z"/>
              <w:lang w:val="en-US"/>
            </w:rPr>
          </w:rPrChange>
        </w:rPr>
        <w:pPrChange w:id="1043" w:author="Красько Михаил" w:date="2025-01-18T09:57:00Z">
          <w:pPr>
            <w:jc w:val="center"/>
          </w:pPr>
        </w:pPrChange>
      </w:pPr>
    </w:p>
    <w:p w14:paraId="501BFA81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044" w:author="Красько Михаил" w:date="2025-01-18T09:57:00Z">
            <w:rPr>
              <w:lang w:val="en-US"/>
            </w:rPr>
          </w:rPrChange>
        </w:rPr>
        <w:pPrChange w:id="1045" w:author="Красько Михаил" w:date="2025-01-18T10:01:00Z">
          <w:pPr>
            <w:jc w:val="center"/>
          </w:pPr>
        </w:pPrChange>
      </w:pPr>
    </w:p>
    <w:p w14:paraId="5274B132" w14:textId="71E69E33" w:rsidR="00596B79" w:rsidRPr="00EB2837" w:rsidDel="007F704D" w:rsidRDefault="00596B79" w:rsidP="00EB2837">
      <w:pPr>
        <w:spacing w:line="360" w:lineRule="auto"/>
        <w:jc w:val="center"/>
        <w:rPr>
          <w:del w:id="1046" w:author="Красько Михаил" w:date="2025-01-18T09:45:00Z"/>
          <w:sz w:val="28"/>
          <w:szCs w:val="28"/>
          <w:lang w:val="en-US"/>
          <w:rPrChange w:id="1047" w:author="Красько Михаил" w:date="2025-01-18T09:57:00Z">
            <w:rPr>
              <w:del w:id="1048" w:author="Красько Михаил" w:date="2025-01-18T09:45:00Z"/>
              <w:lang w:val="en-US"/>
            </w:rPr>
          </w:rPrChange>
        </w:rPr>
        <w:pPrChange w:id="104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050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7330F556" wp14:editId="768EBDB8">
            <wp:extent cx="2880000" cy="892632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89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87AB" w14:textId="77777777" w:rsidR="00596B79" w:rsidRPr="00EB2837" w:rsidDel="007F704D" w:rsidRDefault="00596B79" w:rsidP="00EB2837">
      <w:pPr>
        <w:spacing w:line="360" w:lineRule="auto"/>
        <w:jc w:val="center"/>
        <w:rPr>
          <w:del w:id="1051" w:author="Красько Михаил" w:date="2025-01-18T09:45:00Z"/>
          <w:sz w:val="28"/>
          <w:szCs w:val="28"/>
          <w:lang w:val="en-US"/>
          <w:rPrChange w:id="1052" w:author="Красько Михаил" w:date="2025-01-18T09:57:00Z">
            <w:rPr>
              <w:del w:id="1053" w:author="Красько Михаил" w:date="2025-01-18T09:45:00Z"/>
              <w:lang w:val="en-US"/>
            </w:rPr>
          </w:rPrChange>
        </w:rPr>
        <w:pPrChange w:id="1054" w:author="Красько Михаил" w:date="2025-01-18T09:57:00Z">
          <w:pPr>
            <w:jc w:val="center"/>
          </w:pPr>
        </w:pPrChange>
      </w:pPr>
    </w:p>
    <w:p w14:paraId="0E8B1103" w14:textId="77777777" w:rsidR="00596B79" w:rsidRPr="00EB2837" w:rsidDel="007F704D" w:rsidRDefault="00596B79" w:rsidP="00EB2837">
      <w:pPr>
        <w:spacing w:line="360" w:lineRule="auto"/>
        <w:jc w:val="center"/>
        <w:rPr>
          <w:del w:id="1055" w:author="Красько Михаил" w:date="2025-01-18T09:45:00Z"/>
          <w:sz w:val="28"/>
          <w:szCs w:val="28"/>
          <w:lang w:val="en-US"/>
          <w:rPrChange w:id="1056" w:author="Красько Михаил" w:date="2025-01-18T09:57:00Z">
            <w:rPr>
              <w:del w:id="1057" w:author="Красько Михаил" w:date="2025-01-18T09:45:00Z"/>
              <w:lang w:val="en-US"/>
            </w:rPr>
          </w:rPrChange>
        </w:rPr>
        <w:pPrChange w:id="1058" w:author="Красько Михаил" w:date="2025-01-18T09:57:00Z">
          <w:pPr>
            <w:jc w:val="center"/>
          </w:pPr>
        </w:pPrChange>
      </w:pPr>
    </w:p>
    <w:p w14:paraId="290B4AAF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1059" w:author="Красько Михаил" w:date="2025-01-18T09:57:00Z">
            <w:rPr>
              <w:lang w:val="en-US"/>
            </w:rPr>
          </w:rPrChange>
        </w:rPr>
        <w:pPrChange w:id="1060" w:author="Красько Михаил" w:date="2025-01-18T09:57:00Z">
          <w:pPr>
            <w:jc w:val="center"/>
          </w:pPr>
        </w:pPrChange>
      </w:pPr>
    </w:p>
    <w:p w14:paraId="096C2305" w14:textId="4F6CBAAA" w:rsidR="00596B79" w:rsidRPr="00EB2837" w:rsidDel="00725031" w:rsidRDefault="00596B79" w:rsidP="00EB2837">
      <w:pPr>
        <w:spacing w:line="360" w:lineRule="auto"/>
        <w:jc w:val="center"/>
        <w:rPr>
          <w:del w:id="1061" w:author="Красько Михаил" w:date="2025-01-18T10:01:00Z"/>
          <w:sz w:val="28"/>
          <w:szCs w:val="28"/>
          <w:lang w:val="en-US"/>
          <w:rPrChange w:id="1062" w:author="Красько Михаил" w:date="2025-01-18T09:57:00Z">
            <w:rPr>
              <w:del w:id="1063" w:author="Красько Михаил" w:date="2025-01-18T10:01:00Z"/>
              <w:lang w:val="en-US"/>
            </w:rPr>
          </w:rPrChange>
        </w:rPr>
        <w:pPrChange w:id="1064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065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2B17983" wp14:editId="0C6BA14E">
            <wp:extent cx="2879725" cy="3459708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25" cy="346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50F9" w14:textId="77777777" w:rsidR="00596B79" w:rsidRPr="00EB2837" w:rsidDel="00725031" w:rsidRDefault="00596B79" w:rsidP="00EB2837">
      <w:pPr>
        <w:spacing w:line="360" w:lineRule="auto"/>
        <w:jc w:val="center"/>
        <w:rPr>
          <w:del w:id="1066" w:author="Красько Михаил" w:date="2025-01-18T10:01:00Z"/>
          <w:sz w:val="28"/>
          <w:szCs w:val="28"/>
          <w:lang w:val="en-US"/>
          <w:rPrChange w:id="1067" w:author="Красько Михаил" w:date="2025-01-18T09:57:00Z">
            <w:rPr>
              <w:del w:id="1068" w:author="Красько Михаил" w:date="2025-01-18T10:01:00Z"/>
              <w:lang w:val="en-US"/>
            </w:rPr>
          </w:rPrChange>
        </w:rPr>
        <w:pPrChange w:id="1069" w:author="Красько Михаил" w:date="2025-01-18T09:57:00Z">
          <w:pPr>
            <w:jc w:val="center"/>
          </w:pPr>
        </w:pPrChange>
      </w:pPr>
    </w:p>
    <w:p w14:paraId="2C530926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070" w:author="Красько Михаил" w:date="2025-01-18T09:57:00Z">
            <w:rPr>
              <w:lang w:val="en-US"/>
            </w:rPr>
          </w:rPrChange>
        </w:rPr>
        <w:pPrChange w:id="1071" w:author="Красько Михаил" w:date="2025-01-18T10:01:00Z">
          <w:pPr>
            <w:jc w:val="center"/>
          </w:pPr>
        </w:pPrChange>
      </w:pPr>
    </w:p>
    <w:p w14:paraId="18E7500E" w14:textId="77777777" w:rsidR="00725031" w:rsidRDefault="00725031" w:rsidP="00EB2837">
      <w:pPr>
        <w:spacing w:line="360" w:lineRule="auto"/>
        <w:jc w:val="center"/>
        <w:rPr>
          <w:ins w:id="1072" w:author="Красько Михаил" w:date="2025-01-18T10:01:00Z"/>
          <w:noProof/>
          <w:sz w:val="28"/>
          <w:szCs w:val="28"/>
          <w:lang w:val="en-US"/>
        </w:rPr>
      </w:pPr>
    </w:p>
    <w:p w14:paraId="031EBE55" w14:textId="34D63621" w:rsidR="00596B79" w:rsidRPr="00EB2837" w:rsidDel="007F704D" w:rsidRDefault="00596B79" w:rsidP="00EB2837">
      <w:pPr>
        <w:spacing w:line="360" w:lineRule="auto"/>
        <w:jc w:val="center"/>
        <w:rPr>
          <w:del w:id="1073" w:author="Красько Михаил" w:date="2025-01-18T09:45:00Z"/>
          <w:sz w:val="28"/>
          <w:szCs w:val="28"/>
          <w:lang w:val="en-US"/>
          <w:rPrChange w:id="1074" w:author="Красько Михаил" w:date="2025-01-18T09:57:00Z">
            <w:rPr>
              <w:del w:id="1075" w:author="Красько Михаил" w:date="2025-01-18T09:45:00Z"/>
              <w:lang w:val="en-US"/>
            </w:rPr>
          </w:rPrChange>
        </w:rPr>
        <w:pPrChange w:id="1076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077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781B8408" wp14:editId="0C688AAC">
            <wp:extent cx="4319855" cy="2129051"/>
            <wp:effectExtent l="0" t="0" r="5080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40"/>
                    <a:stretch/>
                  </pic:blipFill>
                  <pic:spPr bwMode="auto">
                    <a:xfrm>
                      <a:off x="0" y="0"/>
                      <a:ext cx="4320000" cy="212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8A292" w14:textId="77777777" w:rsidR="00596B79" w:rsidRPr="00EB2837" w:rsidDel="007F704D" w:rsidRDefault="00596B79" w:rsidP="00EB2837">
      <w:pPr>
        <w:spacing w:line="360" w:lineRule="auto"/>
        <w:jc w:val="center"/>
        <w:rPr>
          <w:del w:id="1078" w:author="Красько Михаил" w:date="2025-01-18T09:45:00Z"/>
          <w:sz w:val="28"/>
          <w:szCs w:val="28"/>
          <w:lang w:val="en-US"/>
          <w:rPrChange w:id="1079" w:author="Красько Михаил" w:date="2025-01-18T09:57:00Z">
            <w:rPr>
              <w:del w:id="1080" w:author="Красько Михаил" w:date="2025-01-18T09:45:00Z"/>
              <w:lang w:val="en-US"/>
            </w:rPr>
          </w:rPrChange>
        </w:rPr>
        <w:pPrChange w:id="1081" w:author="Красько Михаил" w:date="2025-01-18T09:57:00Z">
          <w:pPr>
            <w:jc w:val="center"/>
          </w:pPr>
        </w:pPrChange>
      </w:pPr>
    </w:p>
    <w:p w14:paraId="66B54505" w14:textId="77777777" w:rsidR="00596B79" w:rsidRPr="00EB2837" w:rsidDel="007F704D" w:rsidRDefault="00596B79" w:rsidP="00EB2837">
      <w:pPr>
        <w:spacing w:line="360" w:lineRule="auto"/>
        <w:jc w:val="center"/>
        <w:rPr>
          <w:del w:id="1082" w:author="Красько Михаил" w:date="2025-01-18T09:45:00Z"/>
          <w:sz w:val="28"/>
          <w:szCs w:val="28"/>
          <w:lang w:val="en-US"/>
          <w:rPrChange w:id="1083" w:author="Красько Михаил" w:date="2025-01-18T09:57:00Z">
            <w:rPr>
              <w:del w:id="1084" w:author="Красько Михаил" w:date="2025-01-18T09:45:00Z"/>
              <w:lang w:val="en-US"/>
            </w:rPr>
          </w:rPrChange>
        </w:rPr>
        <w:pPrChange w:id="1085" w:author="Красько Михаил" w:date="2025-01-18T09:57:00Z">
          <w:pPr>
            <w:jc w:val="center"/>
          </w:pPr>
        </w:pPrChange>
      </w:pPr>
    </w:p>
    <w:p w14:paraId="681934CE" w14:textId="77777777" w:rsidR="00596B79" w:rsidRPr="00EB2837" w:rsidDel="00725031" w:rsidRDefault="00596B79" w:rsidP="00EB2837">
      <w:pPr>
        <w:spacing w:line="360" w:lineRule="auto"/>
        <w:jc w:val="center"/>
        <w:rPr>
          <w:del w:id="1086" w:author="Красько Михаил" w:date="2025-01-18T10:01:00Z"/>
          <w:sz w:val="28"/>
          <w:szCs w:val="28"/>
          <w:lang w:val="en-US"/>
          <w:rPrChange w:id="1087" w:author="Красько Михаил" w:date="2025-01-18T09:57:00Z">
            <w:rPr>
              <w:del w:id="1088" w:author="Красько Михаил" w:date="2025-01-18T10:01:00Z"/>
              <w:lang w:val="en-US"/>
            </w:rPr>
          </w:rPrChange>
        </w:rPr>
        <w:pPrChange w:id="1089" w:author="Красько Михаил" w:date="2025-01-18T09:57:00Z">
          <w:pPr>
            <w:jc w:val="center"/>
          </w:pPr>
        </w:pPrChange>
      </w:pPr>
    </w:p>
    <w:p w14:paraId="1B21A38A" w14:textId="77777777" w:rsidR="00596B79" w:rsidRPr="00EB2837" w:rsidDel="00725031" w:rsidRDefault="00596B79" w:rsidP="00EB2837">
      <w:pPr>
        <w:spacing w:line="360" w:lineRule="auto"/>
        <w:jc w:val="center"/>
        <w:rPr>
          <w:del w:id="1090" w:author="Красько Михаил" w:date="2025-01-18T10:01:00Z"/>
          <w:sz w:val="28"/>
          <w:szCs w:val="28"/>
          <w:lang w:val="en-US"/>
          <w:rPrChange w:id="1091" w:author="Красько Михаил" w:date="2025-01-18T09:57:00Z">
            <w:rPr>
              <w:del w:id="1092" w:author="Красько Михаил" w:date="2025-01-18T10:01:00Z"/>
              <w:lang w:val="en-US"/>
            </w:rPr>
          </w:rPrChange>
        </w:rPr>
        <w:pPrChange w:id="1093" w:author="Красько Михаил" w:date="2025-01-18T09:57:00Z">
          <w:pPr>
            <w:jc w:val="center"/>
          </w:pPr>
        </w:pPrChange>
      </w:pPr>
    </w:p>
    <w:p w14:paraId="2B7E5DEE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1094" w:author="Красько Михаил" w:date="2025-01-18T09:57:00Z">
            <w:rPr>
              <w:lang w:val="en-US"/>
            </w:rPr>
          </w:rPrChange>
        </w:rPr>
        <w:pPrChange w:id="1095" w:author="Красько Михаил" w:date="2025-01-18T09:57:00Z">
          <w:pPr>
            <w:jc w:val="center"/>
          </w:pPr>
        </w:pPrChange>
      </w:pPr>
    </w:p>
    <w:p w14:paraId="0158E9DC" w14:textId="701657B9" w:rsidR="00596B79" w:rsidRPr="00EB2837" w:rsidDel="007F704D" w:rsidRDefault="00596B79" w:rsidP="00EB2837">
      <w:pPr>
        <w:spacing w:line="360" w:lineRule="auto"/>
        <w:jc w:val="center"/>
        <w:rPr>
          <w:del w:id="1096" w:author="Красько Михаил" w:date="2025-01-18T09:46:00Z"/>
          <w:sz w:val="28"/>
          <w:szCs w:val="28"/>
          <w:lang w:val="en-US"/>
          <w:rPrChange w:id="1097" w:author="Красько Михаил" w:date="2025-01-18T09:57:00Z">
            <w:rPr>
              <w:del w:id="1098" w:author="Красько Михаил" w:date="2025-01-18T09:46:00Z"/>
              <w:lang w:val="en-US"/>
            </w:rPr>
          </w:rPrChange>
        </w:rPr>
        <w:pPrChange w:id="109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100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69476F93" wp14:editId="088CB6E8">
            <wp:extent cx="4320000" cy="1703077"/>
            <wp:effectExtent l="0" t="0" r="444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0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484DA" w14:textId="77777777" w:rsidR="00596B79" w:rsidRPr="00EB2837" w:rsidDel="007F704D" w:rsidRDefault="00596B79" w:rsidP="00EB2837">
      <w:pPr>
        <w:spacing w:line="360" w:lineRule="auto"/>
        <w:jc w:val="center"/>
        <w:rPr>
          <w:del w:id="1101" w:author="Красько Михаил" w:date="2025-01-18T09:46:00Z"/>
          <w:sz w:val="28"/>
          <w:szCs w:val="28"/>
          <w:lang w:val="en-US"/>
          <w:rPrChange w:id="1102" w:author="Красько Михаил" w:date="2025-01-18T09:57:00Z">
            <w:rPr>
              <w:del w:id="1103" w:author="Красько Михаил" w:date="2025-01-18T09:46:00Z"/>
              <w:lang w:val="en-US"/>
            </w:rPr>
          </w:rPrChange>
        </w:rPr>
        <w:pPrChange w:id="1104" w:author="Красько Михаил" w:date="2025-01-18T09:57:00Z">
          <w:pPr>
            <w:jc w:val="center"/>
          </w:pPr>
        </w:pPrChange>
      </w:pPr>
    </w:p>
    <w:p w14:paraId="7FE100D8" w14:textId="77777777" w:rsidR="00596B79" w:rsidRPr="00EB2837" w:rsidDel="007F704D" w:rsidRDefault="00596B79" w:rsidP="00EB2837">
      <w:pPr>
        <w:spacing w:line="360" w:lineRule="auto"/>
        <w:jc w:val="center"/>
        <w:rPr>
          <w:del w:id="1105" w:author="Красько Михаил" w:date="2025-01-18T09:46:00Z"/>
          <w:sz w:val="28"/>
          <w:szCs w:val="28"/>
          <w:lang w:val="en-US"/>
          <w:rPrChange w:id="1106" w:author="Красько Михаил" w:date="2025-01-18T09:57:00Z">
            <w:rPr>
              <w:del w:id="1107" w:author="Красько Михаил" w:date="2025-01-18T09:46:00Z"/>
              <w:lang w:val="en-US"/>
            </w:rPr>
          </w:rPrChange>
        </w:rPr>
        <w:pPrChange w:id="1108" w:author="Красько Михаил" w:date="2025-01-18T09:57:00Z">
          <w:pPr>
            <w:jc w:val="center"/>
          </w:pPr>
        </w:pPrChange>
      </w:pPr>
    </w:p>
    <w:p w14:paraId="39C06F82" w14:textId="77777777" w:rsidR="00596B79" w:rsidRPr="00EB2837" w:rsidDel="007F704D" w:rsidRDefault="00596B79" w:rsidP="00EB2837">
      <w:pPr>
        <w:spacing w:line="360" w:lineRule="auto"/>
        <w:jc w:val="center"/>
        <w:rPr>
          <w:del w:id="1109" w:author="Красько Михаил" w:date="2025-01-18T09:46:00Z"/>
          <w:sz w:val="28"/>
          <w:szCs w:val="28"/>
          <w:lang w:val="en-US"/>
          <w:rPrChange w:id="1110" w:author="Красько Михаил" w:date="2025-01-18T09:57:00Z">
            <w:rPr>
              <w:del w:id="1111" w:author="Красько Михаил" w:date="2025-01-18T09:46:00Z"/>
              <w:lang w:val="en-US"/>
            </w:rPr>
          </w:rPrChange>
        </w:rPr>
        <w:pPrChange w:id="1112" w:author="Красько Михаил" w:date="2025-01-18T09:57:00Z">
          <w:pPr>
            <w:jc w:val="center"/>
          </w:pPr>
        </w:pPrChange>
      </w:pPr>
    </w:p>
    <w:p w14:paraId="7B657DA4" w14:textId="77777777" w:rsidR="00596B79" w:rsidRPr="00EB2837" w:rsidDel="007F704D" w:rsidRDefault="00596B79" w:rsidP="00EB2837">
      <w:pPr>
        <w:spacing w:line="360" w:lineRule="auto"/>
        <w:jc w:val="center"/>
        <w:rPr>
          <w:del w:id="1113" w:author="Красько Михаил" w:date="2025-01-18T09:46:00Z"/>
          <w:sz w:val="28"/>
          <w:szCs w:val="28"/>
          <w:lang w:val="en-US"/>
          <w:rPrChange w:id="1114" w:author="Красько Михаил" w:date="2025-01-18T09:57:00Z">
            <w:rPr>
              <w:del w:id="1115" w:author="Красько Михаил" w:date="2025-01-18T09:46:00Z"/>
              <w:lang w:val="en-US"/>
            </w:rPr>
          </w:rPrChange>
        </w:rPr>
        <w:pPrChange w:id="1116" w:author="Красько Михаил" w:date="2025-01-18T09:57:00Z">
          <w:pPr>
            <w:jc w:val="center"/>
          </w:pPr>
        </w:pPrChange>
      </w:pPr>
    </w:p>
    <w:p w14:paraId="1D3126B3" w14:textId="77777777" w:rsidR="00596B79" w:rsidRPr="00EB2837" w:rsidDel="007F704D" w:rsidRDefault="00596B79" w:rsidP="00EB2837">
      <w:pPr>
        <w:spacing w:line="360" w:lineRule="auto"/>
        <w:jc w:val="center"/>
        <w:rPr>
          <w:del w:id="1117" w:author="Красько Михаил" w:date="2025-01-18T09:46:00Z"/>
          <w:sz w:val="28"/>
          <w:szCs w:val="28"/>
          <w:lang w:val="en-US"/>
          <w:rPrChange w:id="1118" w:author="Красько Михаил" w:date="2025-01-18T09:57:00Z">
            <w:rPr>
              <w:del w:id="1119" w:author="Красько Михаил" w:date="2025-01-18T09:46:00Z"/>
              <w:lang w:val="en-US"/>
            </w:rPr>
          </w:rPrChange>
        </w:rPr>
        <w:pPrChange w:id="1120" w:author="Красько Михаил" w:date="2025-01-18T09:57:00Z">
          <w:pPr>
            <w:jc w:val="center"/>
          </w:pPr>
        </w:pPrChange>
      </w:pPr>
    </w:p>
    <w:p w14:paraId="69153BB8" w14:textId="77777777" w:rsidR="00596B79" w:rsidRPr="00EB2837" w:rsidDel="007F704D" w:rsidRDefault="00596B79" w:rsidP="00EB2837">
      <w:pPr>
        <w:spacing w:line="360" w:lineRule="auto"/>
        <w:jc w:val="center"/>
        <w:rPr>
          <w:del w:id="1121" w:author="Красько Михаил" w:date="2025-01-18T09:46:00Z"/>
          <w:sz w:val="28"/>
          <w:szCs w:val="28"/>
          <w:lang w:val="en-US"/>
          <w:rPrChange w:id="1122" w:author="Красько Михаил" w:date="2025-01-18T09:57:00Z">
            <w:rPr>
              <w:del w:id="1123" w:author="Красько Михаил" w:date="2025-01-18T09:46:00Z"/>
              <w:lang w:val="en-US"/>
            </w:rPr>
          </w:rPrChange>
        </w:rPr>
        <w:pPrChange w:id="1124" w:author="Красько Михаил" w:date="2025-01-18T09:57:00Z">
          <w:pPr>
            <w:jc w:val="center"/>
          </w:pPr>
        </w:pPrChange>
      </w:pPr>
    </w:p>
    <w:p w14:paraId="2CAE1EFD" w14:textId="77777777" w:rsidR="00596B79" w:rsidRPr="00EB2837" w:rsidDel="007F704D" w:rsidRDefault="00596B79" w:rsidP="00EB2837">
      <w:pPr>
        <w:spacing w:line="360" w:lineRule="auto"/>
        <w:jc w:val="center"/>
        <w:rPr>
          <w:del w:id="1125" w:author="Красько Михаил" w:date="2025-01-18T09:46:00Z"/>
          <w:sz w:val="28"/>
          <w:szCs w:val="28"/>
          <w:lang w:val="en-US"/>
          <w:rPrChange w:id="1126" w:author="Красько Михаил" w:date="2025-01-18T09:57:00Z">
            <w:rPr>
              <w:del w:id="1127" w:author="Красько Михаил" w:date="2025-01-18T09:46:00Z"/>
              <w:lang w:val="en-US"/>
            </w:rPr>
          </w:rPrChange>
        </w:rPr>
        <w:pPrChange w:id="1128" w:author="Красько Михаил" w:date="2025-01-18T09:57:00Z">
          <w:pPr>
            <w:jc w:val="center"/>
          </w:pPr>
        </w:pPrChange>
      </w:pPr>
    </w:p>
    <w:p w14:paraId="03C7B1B5" w14:textId="77777777" w:rsidR="00596B79" w:rsidRPr="00EB2837" w:rsidDel="007F704D" w:rsidRDefault="00596B79" w:rsidP="00EB2837">
      <w:pPr>
        <w:spacing w:line="360" w:lineRule="auto"/>
        <w:jc w:val="center"/>
        <w:rPr>
          <w:del w:id="1129" w:author="Красько Михаил" w:date="2025-01-18T09:46:00Z"/>
          <w:sz w:val="28"/>
          <w:szCs w:val="28"/>
          <w:lang w:val="en-US"/>
          <w:rPrChange w:id="1130" w:author="Красько Михаил" w:date="2025-01-18T09:57:00Z">
            <w:rPr>
              <w:del w:id="1131" w:author="Красько Михаил" w:date="2025-01-18T09:46:00Z"/>
              <w:lang w:val="en-US"/>
            </w:rPr>
          </w:rPrChange>
        </w:rPr>
        <w:pPrChange w:id="1132" w:author="Красько Михаил" w:date="2025-01-18T09:57:00Z">
          <w:pPr>
            <w:jc w:val="center"/>
          </w:pPr>
        </w:pPrChange>
      </w:pPr>
    </w:p>
    <w:p w14:paraId="57C078CF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1133" w:author="Красько Михаил" w:date="2025-01-18T09:57:00Z">
            <w:rPr>
              <w:lang w:val="en-US"/>
            </w:rPr>
          </w:rPrChange>
        </w:rPr>
        <w:pPrChange w:id="1134" w:author="Красько Михаил" w:date="2025-01-18T09:57:00Z">
          <w:pPr>
            <w:jc w:val="center"/>
          </w:pPr>
        </w:pPrChange>
      </w:pPr>
    </w:p>
    <w:p w14:paraId="06696E4E" w14:textId="11A282AC" w:rsidR="00596B79" w:rsidRPr="00EB2837" w:rsidDel="00725031" w:rsidRDefault="00596B79" w:rsidP="00EB2837">
      <w:pPr>
        <w:spacing w:line="360" w:lineRule="auto"/>
        <w:jc w:val="center"/>
        <w:rPr>
          <w:del w:id="1135" w:author="Красько Михаил" w:date="2025-01-18T10:01:00Z"/>
          <w:sz w:val="28"/>
          <w:szCs w:val="28"/>
          <w:lang w:val="en-US"/>
          <w:rPrChange w:id="1136" w:author="Красько Михаил" w:date="2025-01-18T09:57:00Z">
            <w:rPr>
              <w:del w:id="1137" w:author="Красько Михаил" w:date="2025-01-18T10:01:00Z"/>
              <w:lang w:val="en-US"/>
            </w:rPr>
          </w:rPrChange>
        </w:rPr>
        <w:pPrChange w:id="1138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139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2350C555" wp14:editId="187331E1">
            <wp:extent cx="2879694" cy="3630304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812" cy="363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90DD7" w14:textId="77777777" w:rsidR="00596B79" w:rsidRPr="00EB2837" w:rsidDel="00725031" w:rsidRDefault="00596B79" w:rsidP="00725031">
      <w:pPr>
        <w:spacing w:line="360" w:lineRule="auto"/>
        <w:rPr>
          <w:del w:id="1140" w:author="Красько Михаил" w:date="2025-01-18T10:01:00Z"/>
          <w:sz w:val="28"/>
          <w:szCs w:val="28"/>
          <w:lang w:val="en-US"/>
          <w:rPrChange w:id="1141" w:author="Красько Михаил" w:date="2025-01-18T09:57:00Z">
            <w:rPr>
              <w:del w:id="1142" w:author="Красько Михаил" w:date="2025-01-18T10:01:00Z"/>
              <w:lang w:val="en-US"/>
            </w:rPr>
          </w:rPrChange>
        </w:rPr>
        <w:pPrChange w:id="1143" w:author="Красько Михаил" w:date="2025-01-18T10:01:00Z">
          <w:pPr>
            <w:jc w:val="center"/>
          </w:pPr>
        </w:pPrChange>
      </w:pPr>
    </w:p>
    <w:p w14:paraId="4789238F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144" w:author="Красько Михаил" w:date="2025-01-18T09:57:00Z">
            <w:rPr>
              <w:lang w:val="en-US"/>
            </w:rPr>
          </w:rPrChange>
        </w:rPr>
        <w:pPrChange w:id="1145" w:author="Красько Михаил" w:date="2025-01-18T10:01:00Z">
          <w:pPr>
            <w:jc w:val="center"/>
          </w:pPr>
        </w:pPrChange>
      </w:pPr>
    </w:p>
    <w:p w14:paraId="1453158F" w14:textId="400224F5" w:rsidR="00596B79" w:rsidRPr="00EB2837" w:rsidDel="007F704D" w:rsidRDefault="00596B79" w:rsidP="00EB2837">
      <w:pPr>
        <w:spacing w:line="360" w:lineRule="auto"/>
        <w:jc w:val="center"/>
        <w:rPr>
          <w:del w:id="1146" w:author="Красько Михаил" w:date="2025-01-18T09:46:00Z"/>
          <w:sz w:val="28"/>
          <w:szCs w:val="28"/>
          <w:lang w:val="en-US"/>
          <w:rPrChange w:id="1147" w:author="Красько Михаил" w:date="2025-01-18T09:57:00Z">
            <w:rPr>
              <w:del w:id="1148" w:author="Красько Михаил" w:date="2025-01-18T09:46:00Z"/>
              <w:lang w:val="en-US"/>
            </w:rPr>
          </w:rPrChange>
        </w:rPr>
        <w:pPrChange w:id="114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150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C2A2098" wp14:editId="7D418F3E">
            <wp:extent cx="2879382" cy="351429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832" cy="35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1314D" w14:textId="77777777" w:rsidR="00596B79" w:rsidRPr="00EB2837" w:rsidDel="007F704D" w:rsidRDefault="00596B79" w:rsidP="00EB2837">
      <w:pPr>
        <w:spacing w:line="360" w:lineRule="auto"/>
        <w:jc w:val="center"/>
        <w:rPr>
          <w:del w:id="1151" w:author="Красько Михаил" w:date="2025-01-18T09:46:00Z"/>
          <w:sz w:val="28"/>
          <w:szCs w:val="28"/>
          <w:lang w:val="en-US"/>
          <w:rPrChange w:id="1152" w:author="Красько Михаил" w:date="2025-01-18T09:57:00Z">
            <w:rPr>
              <w:del w:id="1153" w:author="Красько Михаил" w:date="2025-01-18T09:46:00Z"/>
              <w:lang w:val="en-US"/>
            </w:rPr>
          </w:rPrChange>
        </w:rPr>
        <w:pPrChange w:id="1154" w:author="Красько Михаил" w:date="2025-01-18T09:57:00Z">
          <w:pPr>
            <w:jc w:val="center"/>
          </w:pPr>
        </w:pPrChange>
      </w:pPr>
    </w:p>
    <w:p w14:paraId="3D1C56A9" w14:textId="77777777" w:rsidR="00596B79" w:rsidRPr="00EB2837" w:rsidDel="007F704D" w:rsidRDefault="00596B79" w:rsidP="00EB2837">
      <w:pPr>
        <w:spacing w:line="360" w:lineRule="auto"/>
        <w:jc w:val="center"/>
        <w:rPr>
          <w:del w:id="1155" w:author="Красько Михаил" w:date="2025-01-18T09:46:00Z"/>
          <w:sz w:val="28"/>
          <w:szCs w:val="28"/>
          <w:lang w:val="en-US"/>
          <w:rPrChange w:id="1156" w:author="Красько Михаил" w:date="2025-01-18T09:57:00Z">
            <w:rPr>
              <w:del w:id="1157" w:author="Красько Михаил" w:date="2025-01-18T09:46:00Z"/>
              <w:lang w:val="en-US"/>
            </w:rPr>
          </w:rPrChange>
        </w:rPr>
        <w:pPrChange w:id="1158" w:author="Красько Михаил" w:date="2025-01-18T09:57:00Z">
          <w:pPr>
            <w:jc w:val="center"/>
          </w:pPr>
        </w:pPrChange>
      </w:pPr>
    </w:p>
    <w:p w14:paraId="34820168" w14:textId="77777777" w:rsidR="00596B79" w:rsidRPr="00EB2837" w:rsidDel="007F704D" w:rsidRDefault="00596B79" w:rsidP="00EB2837">
      <w:pPr>
        <w:spacing w:line="360" w:lineRule="auto"/>
        <w:jc w:val="center"/>
        <w:rPr>
          <w:del w:id="1159" w:author="Красько Михаил" w:date="2025-01-18T09:46:00Z"/>
          <w:sz w:val="28"/>
          <w:szCs w:val="28"/>
          <w:lang w:val="en-US"/>
          <w:rPrChange w:id="1160" w:author="Красько Михаил" w:date="2025-01-18T09:57:00Z">
            <w:rPr>
              <w:del w:id="1161" w:author="Красько Михаил" w:date="2025-01-18T09:46:00Z"/>
              <w:lang w:val="en-US"/>
            </w:rPr>
          </w:rPrChange>
        </w:rPr>
        <w:pPrChange w:id="1162" w:author="Красько Михаил" w:date="2025-01-18T09:57:00Z">
          <w:pPr>
            <w:jc w:val="center"/>
          </w:pPr>
        </w:pPrChange>
      </w:pPr>
    </w:p>
    <w:p w14:paraId="218EEF42" w14:textId="77777777" w:rsidR="00596B79" w:rsidRPr="00EB2837" w:rsidDel="00725031" w:rsidRDefault="00596B79" w:rsidP="00725031">
      <w:pPr>
        <w:spacing w:line="360" w:lineRule="auto"/>
        <w:jc w:val="center"/>
        <w:rPr>
          <w:del w:id="1163" w:author="Красько Михаил" w:date="2025-01-18T10:02:00Z"/>
          <w:sz w:val="28"/>
          <w:szCs w:val="28"/>
          <w:lang w:val="en-US"/>
          <w:rPrChange w:id="1164" w:author="Красько Михаил" w:date="2025-01-18T09:57:00Z">
            <w:rPr>
              <w:del w:id="1165" w:author="Красько Михаил" w:date="2025-01-18T10:02:00Z"/>
              <w:lang w:val="en-US"/>
            </w:rPr>
          </w:rPrChange>
        </w:rPr>
        <w:pPrChange w:id="1166" w:author="Красько Михаил" w:date="2025-01-18T10:02:00Z">
          <w:pPr>
            <w:jc w:val="center"/>
          </w:pPr>
        </w:pPrChange>
      </w:pPr>
    </w:p>
    <w:p w14:paraId="7E21AD88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167" w:author="Красько Михаил" w:date="2025-01-18T09:57:00Z">
            <w:rPr>
              <w:lang w:val="en-US"/>
            </w:rPr>
          </w:rPrChange>
        </w:rPr>
        <w:pPrChange w:id="1168" w:author="Красько Михаил" w:date="2025-01-18T10:02:00Z">
          <w:pPr>
            <w:jc w:val="center"/>
          </w:pPr>
        </w:pPrChange>
      </w:pPr>
    </w:p>
    <w:p w14:paraId="637AFCEA" w14:textId="61314EBF" w:rsidR="00596B79" w:rsidRPr="00EB2837" w:rsidDel="00725031" w:rsidRDefault="00596B79" w:rsidP="00EB2837">
      <w:pPr>
        <w:spacing w:line="360" w:lineRule="auto"/>
        <w:jc w:val="center"/>
        <w:rPr>
          <w:del w:id="1169" w:author="Красько Михаил" w:date="2025-01-18T10:02:00Z"/>
          <w:sz w:val="28"/>
          <w:szCs w:val="28"/>
          <w:lang w:val="en-US"/>
          <w:rPrChange w:id="1170" w:author="Красько Михаил" w:date="2025-01-18T09:57:00Z">
            <w:rPr>
              <w:del w:id="1171" w:author="Красько Михаил" w:date="2025-01-18T10:02:00Z"/>
              <w:lang w:val="en-US"/>
            </w:rPr>
          </w:rPrChange>
        </w:rPr>
        <w:pPrChange w:id="1172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173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2A17E776" wp14:editId="78810D4E">
            <wp:extent cx="3600000" cy="3274916"/>
            <wp:effectExtent l="0" t="0" r="63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7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B62C" w14:textId="77777777" w:rsidR="00596B79" w:rsidRPr="00EB2837" w:rsidDel="00725031" w:rsidRDefault="00596B79" w:rsidP="00EB2837">
      <w:pPr>
        <w:spacing w:line="360" w:lineRule="auto"/>
        <w:jc w:val="center"/>
        <w:rPr>
          <w:del w:id="1174" w:author="Красько Михаил" w:date="2025-01-18T10:02:00Z"/>
          <w:sz w:val="28"/>
          <w:szCs w:val="28"/>
          <w:lang w:val="en-US"/>
          <w:rPrChange w:id="1175" w:author="Красько Михаил" w:date="2025-01-18T09:57:00Z">
            <w:rPr>
              <w:del w:id="1176" w:author="Красько Михаил" w:date="2025-01-18T10:02:00Z"/>
              <w:lang w:val="en-US"/>
            </w:rPr>
          </w:rPrChange>
        </w:rPr>
        <w:pPrChange w:id="1177" w:author="Красько Михаил" w:date="2025-01-18T09:57:00Z">
          <w:pPr>
            <w:jc w:val="center"/>
          </w:pPr>
        </w:pPrChange>
      </w:pPr>
    </w:p>
    <w:p w14:paraId="72EC25F2" w14:textId="77777777" w:rsidR="00596B79" w:rsidRPr="00EB2837" w:rsidDel="00725031" w:rsidRDefault="00596B79" w:rsidP="00EB2837">
      <w:pPr>
        <w:spacing w:line="360" w:lineRule="auto"/>
        <w:jc w:val="center"/>
        <w:rPr>
          <w:del w:id="1178" w:author="Красько Михаил" w:date="2025-01-18T10:02:00Z"/>
          <w:sz w:val="28"/>
          <w:szCs w:val="28"/>
          <w:lang w:val="en-US"/>
          <w:rPrChange w:id="1179" w:author="Красько Михаил" w:date="2025-01-18T09:57:00Z">
            <w:rPr>
              <w:del w:id="1180" w:author="Красько Михаил" w:date="2025-01-18T10:02:00Z"/>
              <w:lang w:val="en-US"/>
            </w:rPr>
          </w:rPrChange>
        </w:rPr>
        <w:pPrChange w:id="1181" w:author="Красько Михаил" w:date="2025-01-18T09:57:00Z">
          <w:pPr>
            <w:jc w:val="center"/>
          </w:pPr>
        </w:pPrChange>
      </w:pPr>
    </w:p>
    <w:p w14:paraId="78FFDAB2" w14:textId="77777777" w:rsidR="00596B79" w:rsidRPr="00EB2837" w:rsidDel="00725031" w:rsidRDefault="00596B79" w:rsidP="00EB2837">
      <w:pPr>
        <w:spacing w:line="360" w:lineRule="auto"/>
        <w:jc w:val="center"/>
        <w:rPr>
          <w:del w:id="1182" w:author="Красько Михаил" w:date="2025-01-18T10:02:00Z"/>
          <w:sz w:val="28"/>
          <w:szCs w:val="28"/>
          <w:lang w:val="en-US"/>
          <w:rPrChange w:id="1183" w:author="Красько Михаил" w:date="2025-01-18T09:57:00Z">
            <w:rPr>
              <w:del w:id="1184" w:author="Красько Михаил" w:date="2025-01-18T10:02:00Z"/>
              <w:lang w:val="en-US"/>
            </w:rPr>
          </w:rPrChange>
        </w:rPr>
        <w:pPrChange w:id="1185" w:author="Красько Михаил" w:date="2025-01-18T09:57:00Z">
          <w:pPr>
            <w:jc w:val="center"/>
          </w:pPr>
        </w:pPrChange>
      </w:pPr>
    </w:p>
    <w:p w14:paraId="652AB0E2" w14:textId="77777777" w:rsidR="00596B79" w:rsidRPr="00EB2837" w:rsidDel="00725031" w:rsidRDefault="00596B79" w:rsidP="00EB2837">
      <w:pPr>
        <w:spacing w:line="360" w:lineRule="auto"/>
        <w:jc w:val="center"/>
        <w:rPr>
          <w:del w:id="1186" w:author="Красько Михаил" w:date="2025-01-18T10:02:00Z"/>
          <w:sz w:val="28"/>
          <w:szCs w:val="28"/>
          <w:lang w:val="en-US"/>
          <w:rPrChange w:id="1187" w:author="Красько Михаил" w:date="2025-01-18T09:57:00Z">
            <w:rPr>
              <w:del w:id="1188" w:author="Красько Михаил" w:date="2025-01-18T10:02:00Z"/>
              <w:lang w:val="en-US"/>
            </w:rPr>
          </w:rPrChange>
        </w:rPr>
        <w:pPrChange w:id="1189" w:author="Красько Михаил" w:date="2025-01-18T09:57:00Z">
          <w:pPr>
            <w:jc w:val="center"/>
          </w:pPr>
        </w:pPrChange>
      </w:pPr>
    </w:p>
    <w:p w14:paraId="2D2C35B3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190" w:author="Красько Михаил" w:date="2025-01-18T09:57:00Z">
            <w:rPr>
              <w:lang w:val="en-US"/>
            </w:rPr>
          </w:rPrChange>
        </w:rPr>
        <w:pPrChange w:id="1191" w:author="Красько Михаил" w:date="2025-01-18T10:02:00Z">
          <w:pPr>
            <w:jc w:val="center"/>
          </w:pPr>
        </w:pPrChange>
      </w:pPr>
    </w:p>
    <w:p w14:paraId="7D86C267" w14:textId="71F255AF" w:rsidR="00596B79" w:rsidRPr="00EB2837" w:rsidDel="00725031" w:rsidRDefault="00596B79" w:rsidP="00EB2837">
      <w:pPr>
        <w:spacing w:line="360" w:lineRule="auto"/>
        <w:jc w:val="center"/>
        <w:rPr>
          <w:del w:id="1192" w:author="Красько Михаил" w:date="2025-01-18T10:02:00Z"/>
          <w:sz w:val="28"/>
          <w:szCs w:val="28"/>
          <w:lang w:val="en-US"/>
          <w:rPrChange w:id="1193" w:author="Красько Михаил" w:date="2025-01-18T09:57:00Z">
            <w:rPr>
              <w:del w:id="1194" w:author="Красько Михаил" w:date="2025-01-18T10:02:00Z"/>
              <w:lang w:val="en-US"/>
            </w:rPr>
          </w:rPrChange>
        </w:rPr>
        <w:pPrChange w:id="1195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196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60462949" wp14:editId="046509E8">
            <wp:extent cx="3600000" cy="3254305"/>
            <wp:effectExtent l="0" t="0" r="63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590FE" w14:textId="77777777" w:rsidR="00596B79" w:rsidRPr="00EB2837" w:rsidDel="00EB2837" w:rsidRDefault="00596B79" w:rsidP="00EB2837">
      <w:pPr>
        <w:spacing w:line="360" w:lineRule="auto"/>
        <w:jc w:val="center"/>
        <w:rPr>
          <w:del w:id="1197" w:author="Красько Михаил" w:date="2025-01-18T09:58:00Z"/>
          <w:sz w:val="28"/>
          <w:szCs w:val="28"/>
          <w:lang w:val="en-US"/>
          <w:rPrChange w:id="1198" w:author="Красько Михаил" w:date="2025-01-18T09:57:00Z">
            <w:rPr>
              <w:del w:id="1199" w:author="Красько Михаил" w:date="2025-01-18T09:58:00Z"/>
              <w:lang w:val="en-US"/>
            </w:rPr>
          </w:rPrChange>
        </w:rPr>
        <w:pPrChange w:id="1200" w:author="Красько Михаил" w:date="2025-01-18T09:57:00Z">
          <w:pPr>
            <w:jc w:val="center"/>
          </w:pPr>
        </w:pPrChange>
      </w:pPr>
    </w:p>
    <w:p w14:paraId="0512CB6B" w14:textId="77777777" w:rsidR="00596B79" w:rsidRPr="00EB2837" w:rsidDel="00EB2837" w:rsidRDefault="00596B79" w:rsidP="00EB2837">
      <w:pPr>
        <w:spacing w:line="360" w:lineRule="auto"/>
        <w:jc w:val="center"/>
        <w:rPr>
          <w:del w:id="1201" w:author="Красько Михаил" w:date="2025-01-18T09:58:00Z"/>
          <w:sz w:val="28"/>
          <w:szCs w:val="28"/>
          <w:lang w:val="en-US"/>
          <w:rPrChange w:id="1202" w:author="Красько Михаил" w:date="2025-01-18T09:57:00Z">
            <w:rPr>
              <w:del w:id="1203" w:author="Красько Михаил" w:date="2025-01-18T09:58:00Z"/>
              <w:lang w:val="en-US"/>
            </w:rPr>
          </w:rPrChange>
        </w:rPr>
        <w:pPrChange w:id="1204" w:author="Красько Михаил" w:date="2025-01-18T09:57:00Z">
          <w:pPr>
            <w:jc w:val="center"/>
          </w:pPr>
        </w:pPrChange>
      </w:pPr>
    </w:p>
    <w:p w14:paraId="0AADE484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205" w:author="Красько Михаил" w:date="2025-01-18T09:57:00Z">
            <w:rPr>
              <w:lang w:val="en-US"/>
            </w:rPr>
          </w:rPrChange>
        </w:rPr>
        <w:pPrChange w:id="1206" w:author="Красько Михаил" w:date="2025-01-18T10:02:00Z">
          <w:pPr>
            <w:jc w:val="center"/>
          </w:pPr>
        </w:pPrChange>
      </w:pPr>
    </w:p>
    <w:p w14:paraId="25E2F956" w14:textId="6672CCA2" w:rsidR="00596B79" w:rsidRPr="00EB2837" w:rsidDel="00EB2837" w:rsidRDefault="00596B79" w:rsidP="00EB2837">
      <w:pPr>
        <w:spacing w:line="360" w:lineRule="auto"/>
        <w:jc w:val="center"/>
        <w:rPr>
          <w:del w:id="1207" w:author="Красько Михаил" w:date="2025-01-18T09:58:00Z"/>
          <w:sz w:val="28"/>
          <w:szCs w:val="28"/>
          <w:lang w:val="en-US"/>
          <w:rPrChange w:id="1208" w:author="Красько Михаил" w:date="2025-01-18T09:57:00Z">
            <w:rPr>
              <w:del w:id="1209" w:author="Красько Михаил" w:date="2025-01-18T09:58:00Z"/>
              <w:lang w:val="en-US"/>
            </w:rPr>
          </w:rPrChange>
        </w:rPr>
        <w:pPrChange w:id="1210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211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752DB0B6" wp14:editId="5524211F">
            <wp:extent cx="3600000" cy="900000"/>
            <wp:effectExtent l="0" t="0" r="63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AE205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1212" w:author="Красько Михаил" w:date="2025-01-18T09:57:00Z">
            <w:rPr>
              <w:lang w:val="en-US"/>
            </w:rPr>
          </w:rPrChange>
        </w:rPr>
        <w:pPrChange w:id="1213" w:author="Красько Михаил" w:date="2025-01-18T09:58:00Z">
          <w:pPr>
            <w:jc w:val="center"/>
          </w:pPr>
        </w:pPrChange>
      </w:pPr>
    </w:p>
    <w:p w14:paraId="6BC65AB5" w14:textId="556D7270" w:rsidR="00596B79" w:rsidRPr="00EB2837" w:rsidDel="007F704D" w:rsidRDefault="00596B79" w:rsidP="00EB2837">
      <w:pPr>
        <w:spacing w:line="360" w:lineRule="auto"/>
        <w:jc w:val="center"/>
        <w:rPr>
          <w:del w:id="1214" w:author="Красько Михаил" w:date="2025-01-18T09:46:00Z"/>
          <w:sz w:val="28"/>
          <w:szCs w:val="28"/>
          <w:lang w:val="en-US"/>
          <w:rPrChange w:id="1215" w:author="Красько Михаил" w:date="2025-01-18T09:57:00Z">
            <w:rPr>
              <w:del w:id="1216" w:author="Красько Михаил" w:date="2025-01-18T09:46:00Z"/>
              <w:lang w:val="en-US"/>
            </w:rPr>
          </w:rPrChange>
        </w:rPr>
        <w:pPrChange w:id="1217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218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24E567B4" wp14:editId="5A3E06A4">
            <wp:extent cx="3600000" cy="1614194"/>
            <wp:effectExtent l="0" t="0" r="635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1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B9F45" w14:textId="77777777" w:rsidR="00596B79" w:rsidRPr="00EB2837" w:rsidDel="007F704D" w:rsidRDefault="00596B79" w:rsidP="00EB2837">
      <w:pPr>
        <w:spacing w:line="360" w:lineRule="auto"/>
        <w:jc w:val="center"/>
        <w:rPr>
          <w:del w:id="1219" w:author="Красько Михаил" w:date="2025-01-18T09:46:00Z"/>
          <w:sz w:val="28"/>
          <w:szCs w:val="28"/>
          <w:lang w:val="en-US"/>
          <w:rPrChange w:id="1220" w:author="Красько Михаил" w:date="2025-01-18T09:57:00Z">
            <w:rPr>
              <w:del w:id="1221" w:author="Красько Михаил" w:date="2025-01-18T09:46:00Z"/>
              <w:lang w:val="en-US"/>
            </w:rPr>
          </w:rPrChange>
        </w:rPr>
        <w:pPrChange w:id="1222" w:author="Красько Михаил" w:date="2025-01-18T09:57:00Z">
          <w:pPr>
            <w:jc w:val="center"/>
          </w:pPr>
        </w:pPrChange>
      </w:pPr>
    </w:p>
    <w:p w14:paraId="00CBB25E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1223" w:author="Красько Михаил" w:date="2025-01-18T09:57:00Z">
            <w:rPr>
              <w:lang w:val="en-US"/>
            </w:rPr>
          </w:rPrChange>
        </w:rPr>
        <w:pPrChange w:id="1224" w:author="Красько Михаил" w:date="2025-01-18T09:57:00Z">
          <w:pPr>
            <w:jc w:val="center"/>
          </w:pPr>
        </w:pPrChange>
      </w:pPr>
    </w:p>
    <w:p w14:paraId="4016DB64" w14:textId="77777777" w:rsidR="00596B79" w:rsidRPr="00EB2837" w:rsidDel="00EB2837" w:rsidRDefault="00596B79" w:rsidP="00EB2837">
      <w:pPr>
        <w:spacing w:line="360" w:lineRule="auto"/>
        <w:jc w:val="center"/>
        <w:rPr>
          <w:del w:id="1225" w:author="Красько Михаил" w:date="2025-01-18T09:57:00Z"/>
          <w:sz w:val="28"/>
          <w:szCs w:val="28"/>
          <w:lang w:val="en-US"/>
          <w:rPrChange w:id="1226" w:author="Красько Михаил" w:date="2025-01-18T09:57:00Z">
            <w:rPr>
              <w:del w:id="1227" w:author="Красько Михаил" w:date="2025-01-18T09:57:00Z"/>
              <w:lang w:val="en-US"/>
            </w:rPr>
          </w:rPrChange>
        </w:rPr>
        <w:pPrChange w:id="1228" w:author="Красько Михаил" w:date="2025-01-18T09:57:00Z">
          <w:pPr>
            <w:jc w:val="center"/>
          </w:pPr>
        </w:pPrChange>
      </w:pPr>
    </w:p>
    <w:p w14:paraId="2BB06E8A" w14:textId="52BDAA4A" w:rsidR="00596B79" w:rsidRPr="00EB2837" w:rsidDel="00EB2837" w:rsidRDefault="00596B79" w:rsidP="00EB2837">
      <w:pPr>
        <w:spacing w:line="360" w:lineRule="auto"/>
        <w:jc w:val="center"/>
        <w:rPr>
          <w:del w:id="1229" w:author="Красько Михаил" w:date="2025-01-18T09:57:00Z"/>
          <w:sz w:val="28"/>
          <w:szCs w:val="28"/>
          <w:lang w:val="en-US"/>
          <w:rPrChange w:id="1230" w:author="Красько Михаил" w:date="2025-01-18T09:57:00Z">
            <w:rPr>
              <w:del w:id="1231" w:author="Красько Михаил" w:date="2025-01-18T09:57:00Z"/>
              <w:lang w:val="en-US"/>
            </w:rPr>
          </w:rPrChange>
        </w:rPr>
        <w:pPrChange w:id="1232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233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6E17580A" wp14:editId="5C454BC4">
            <wp:extent cx="3600000" cy="821053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2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B061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1234" w:author="Красько Михаил" w:date="2025-01-18T09:57:00Z">
            <w:rPr>
              <w:lang w:val="en-US"/>
            </w:rPr>
          </w:rPrChange>
        </w:rPr>
        <w:pPrChange w:id="1235" w:author="Красько Михаил" w:date="2025-01-18T09:57:00Z">
          <w:pPr>
            <w:jc w:val="center"/>
          </w:pPr>
        </w:pPrChange>
      </w:pPr>
    </w:p>
    <w:p w14:paraId="7FBBFF10" w14:textId="77777777" w:rsidR="00596B79" w:rsidRPr="00EB2837" w:rsidDel="00EB2837" w:rsidRDefault="00596B79" w:rsidP="00EB2837">
      <w:pPr>
        <w:spacing w:line="360" w:lineRule="auto"/>
        <w:jc w:val="center"/>
        <w:rPr>
          <w:del w:id="1236" w:author="Красько Михаил" w:date="2025-01-18T09:57:00Z"/>
          <w:sz w:val="28"/>
          <w:szCs w:val="28"/>
          <w:lang w:val="en-US"/>
          <w:rPrChange w:id="1237" w:author="Красько Михаил" w:date="2025-01-18T09:57:00Z">
            <w:rPr>
              <w:del w:id="1238" w:author="Красько Михаил" w:date="2025-01-18T09:57:00Z"/>
              <w:lang w:val="en-US"/>
            </w:rPr>
          </w:rPrChange>
        </w:rPr>
        <w:pPrChange w:id="1239" w:author="Красько Михаил" w:date="2025-01-18T09:58:00Z">
          <w:pPr>
            <w:jc w:val="center"/>
          </w:pPr>
        </w:pPrChange>
      </w:pPr>
    </w:p>
    <w:p w14:paraId="100F2B8C" w14:textId="081099E7" w:rsidR="00596B79" w:rsidRPr="00EB2837" w:rsidDel="00EB2837" w:rsidRDefault="00596B79" w:rsidP="00EB2837">
      <w:pPr>
        <w:spacing w:line="360" w:lineRule="auto"/>
        <w:jc w:val="center"/>
        <w:rPr>
          <w:del w:id="1240" w:author="Красько Михаил" w:date="2025-01-18T09:57:00Z"/>
          <w:sz w:val="28"/>
          <w:szCs w:val="28"/>
          <w:lang w:val="en-US"/>
          <w:rPrChange w:id="1241" w:author="Красько Михаил" w:date="2025-01-18T09:57:00Z">
            <w:rPr>
              <w:del w:id="1242" w:author="Красько Михаил" w:date="2025-01-18T09:57:00Z"/>
              <w:lang w:val="en-US"/>
            </w:rPr>
          </w:rPrChange>
        </w:rPr>
        <w:pPrChange w:id="1243" w:author="Красько Михаил" w:date="2025-01-18T09:58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244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38FB40C9" wp14:editId="18B8E743">
            <wp:extent cx="4320000" cy="1578462"/>
            <wp:effectExtent l="0" t="0" r="4445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7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F39DE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1245" w:author="Красько Михаил" w:date="2025-01-18T09:57:00Z">
            <w:rPr>
              <w:lang w:val="en-US"/>
            </w:rPr>
          </w:rPrChange>
        </w:rPr>
        <w:pPrChange w:id="1246" w:author="Красько Михаил" w:date="2025-01-18T09:58:00Z">
          <w:pPr>
            <w:jc w:val="center"/>
          </w:pPr>
        </w:pPrChange>
      </w:pPr>
    </w:p>
    <w:p w14:paraId="7CCE7DB5" w14:textId="4841FE28" w:rsidR="00596B79" w:rsidRPr="00EB2837" w:rsidDel="007F704D" w:rsidRDefault="00596B79" w:rsidP="00EB2837">
      <w:pPr>
        <w:spacing w:line="360" w:lineRule="auto"/>
        <w:jc w:val="center"/>
        <w:rPr>
          <w:del w:id="1247" w:author="Красько Михаил" w:date="2025-01-18T09:47:00Z"/>
          <w:sz w:val="28"/>
          <w:szCs w:val="28"/>
          <w:lang w:val="en-US"/>
          <w:rPrChange w:id="1248" w:author="Красько Михаил" w:date="2025-01-18T09:57:00Z">
            <w:rPr>
              <w:del w:id="1249" w:author="Красько Михаил" w:date="2025-01-18T09:47:00Z"/>
              <w:lang w:val="en-US"/>
            </w:rPr>
          </w:rPrChange>
        </w:rPr>
        <w:pPrChange w:id="1250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251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6BE5C6A5" wp14:editId="7DCF8B4F">
            <wp:extent cx="4320000" cy="2050909"/>
            <wp:effectExtent l="0" t="0" r="4445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3846" w14:textId="77777777" w:rsidR="00596B79" w:rsidRPr="00EB2837" w:rsidDel="00725031" w:rsidRDefault="00596B79" w:rsidP="00725031">
      <w:pPr>
        <w:spacing w:line="360" w:lineRule="auto"/>
        <w:jc w:val="center"/>
        <w:rPr>
          <w:del w:id="1252" w:author="Красько Михаил" w:date="2025-01-18T10:02:00Z"/>
          <w:sz w:val="28"/>
          <w:szCs w:val="28"/>
          <w:lang w:val="en-US"/>
          <w:rPrChange w:id="1253" w:author="Красько Михаил" w:date="2025-01-18T09:57:00Z">
            <w:rPr>
              <w:del w:id="1254" w:author="Красько Михаил" w:date="2025-01-18T10:02:00Z"/>
              <w:lang w:val="en-US"/>
            </w:rPr>
          </w:rPrChange>
        </w:rPr>
        <w:pPrChange w:id="1255" w:author="Красько Михаил" w:date="2025-01-18T10:02:00Z">
          <w:pPr>
            <w:jc w:val="center"/>
          </w:pPr>
        </w:pPrChange>
      </w:pPr>
    </w:p>
    <w:p w14:paraId="115C9653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256" w:author="Красько Михаил" w:date="2025-01-18T09:57:00Z">
            <w:rPr>
              <w:lang w:val="en-US"/>
            </w:rPr>
          </w:rPrChange>
        </w:rPr>
        <w:pPrChange w:id="1257" w:author="Красько Михаил" w:date="2025-01-18T10:02:00Z">
          <w:pPr>
            <w:jc w:val="center"/>
          </w:pPr>
        </w:pPrChange>
      </w:pPr>
    </w:p>
    <w:p w14:paraId="18A5A419" w14:textId="49CC3602" w:rsidR="00596B79" w:rsidRPr="00EB2837" w:rsidDel="00725031" w:rsidRDefault="00596B79" w:rsidP="00EB2837">
      <w:pPr>
        <w:spacing w:line="360" w:lineRule="auto"/>
        <w:jc w:val="center"/>
        <w:rPr>
          <w:del w:id="1258" w:author="Красько Михаил" w:date="2025-01-18T10:02:00Z"/>
          <w:sz w:val="28"/>
          <w:szCs w:val="28"/>
          <w:lang w:val="en-US"/>
          <w:rPrChange w:id="1259" w:author="Красько Михаил" w:date="2025-01-18T09:57:00Z">
            <w:rPr>
              <w:del w:id="1260" w:author="Красько Михаил" w:date="2025-01-18T10:02:00Z"/>
              <w:lang w:val="en-US"/>
            </w:rPr>
          </w:rPrChange>
        </w:rPr>
        <w:pPrChange w:id="1261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262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57605EFA" wp14:editId="71C7CAB8">
            <wp:extent cx="4320000" cy="1916913"/>
            <wp:effectExtent l="0" t="0" r="4445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1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87F44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263" w:author="Красько Михаил" w:date="2025-01-18T09:57:00Z">
            <w:rPr>
              <w:lang w:val="en-US"/>
            </w:rPr>
          </w:rPrChange>
        </w:rPr>
        <w:pPrChange w:id="1264" w:author="Красько Михаил" w:date="2025-01-18T10:02:00Z">
          <w:pPr>
            <w:jc w:val="center"/>
          </w:pPr>
        </w:pPrChange>
      </w:pPr>
    </w:p>
    <w:p w14:paraId="0929DAE7" w14:textId="77819DD6" w:rsidR="00596B79" w:rsidRPr="00EB2837" w:rsidDel="00725031" w:rsidRDefault="00596B79" w:rsidP="00EB2837">
      <w:pPr>
        <w:spacing w:line="360" w:lineRule="auto"/>
        <w:jc w:val="center"/>
        <w:rPr>
          <w:del w:id="1265" w:author="Красько Михаил" w:date="2025-01-18T10:02:00Z"/>
          <w:sz w:val="28"/>
          <w:szCs w:val="28"/>
          <w:lang w:val="en-US"/>
          <w:rPrChange w:id="1266" w:author="Красько Михаил" w:date="2025-01-18T09:57:00Z">
            <w:rPr>
              <w:del w:id="1267" w:author="Красько Михаил" w:date="2025-01-18T10:02:00Z"/>
              <w:lang w:val="en-US"/>
            </w:rPr>
          </w:rPrChange>
        </w:rPr>
        <w:pPrChange w:id="1268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269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05E7A2B1" wp14:editId="3A30BB41">
            <wp:extent cx="4320000" cy="1749296"/>
            <wp:effectExtent l="0" t="0" r="444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4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0E02" w14:textId="77777777" w:rsidR="00596B79" w:rsidRPr="00EB2837" w:rsidDel="00725031" w:rsidRDefault="00596B79" w:rsidP="00EB2837">
      <w:pPr>
        <w:spacing w:line="360" w:lineRule="auto"/>
        <w:jc w:val="center"/>
        <w:rPr>
          <w:del w:id="1270" w:author="Красько Михаил" w:date="2025-01-18T10:02:00Z"/>
          <w:sz w:val="28"/>
          <w:szCs w:val="28"/>
          <w:lang w:val="en-US"/>
          <w:rPrChange w:id="1271" w:author="Красько Михаил" w:date="2025-01-18T09:57:00Z">
            <w:rPr>
              <w:del w:id="1272" w:author="Красько Михаил" w:date="2025-01-18T10:02:00Z"/>
              <w:lang w:val="en-US"/>
            </w:rPr>
          </w:rPrChange>
        </w:rPr>
        <w:pPrChange w:id="1273" w:author="Красько Михаил" w:date="2025-01-18T09:57:00Z">
          <w:pPr>
            <w:jc w:val="center"/>
          </w:pPr>
        </w:pPrChange>
      </w:pPr>
    </w:p>
    <w:p w14:paraId="267BD29A" w14:textId="77777777" w:rsidR="00596B79" w:rsidRPr="00EB2837" w:rsidDel="00725031" w:rsidRDefault="00596B79" w:rsidP="00EB2837">
      <w:pPr>
        <w:spacing w:line="360" w:lineRule="auto"/>
        <w:jc w:val="center"/>
        <w:rPr>
          <w:del w:id="1274" w:author="Красько Михаил" w:date="2025-01-18T10:02:00Z"/>
          <w:sz w:val="28"/>
          <w:szCs w:val="28"/>
          <w:lang w:val="en-US"/>
          <w:rPrChange w:id="1275" w:author="Красько Михаил" w:date="2025-01-18T09:57:00Z">
            <w:rPr>
              <w:del w:id="1276" w:author="Красько Михаил" w:date="2025-01-18T10:02:00Z"/>
              <w:lang w:val="en-US"/>
            </w:rPr>
          </w:rPrChange>
        </w:rPr>
        <w:pPrChange w:id="1277" w:author="Красько Михаил" w:date="2025-01-18T09:57:00Z">
          <w:pPr>
            <w:jc w:val="center"/>
          </w:pPr>
        </w:pPrChange>
      </w:pPr>
    </w:p>
    <w:p w14:paraId="1A7A1946" w14:textId="77777777" w:rsidR="00596B79" w:rsidRPr="00EB2837" w:rsidDel="00725031" w:rsidRDefault="00596B79" w:rsidP="00EB2837">
      <w:pPr>
        <w:spacing w:line="360" w:lineRule="auto"/>
        <w:jc w:val="center"/>
        <w:rPr>
          <w:del w:id="1278" w:author="Красько Михаил" w:date="2025-01-18T10:02:00Z"/>
          <w:sz w:val="28"/>
          <w:szCs w:val="28"/>
          <w:lang w:val="en-US"/>
          <w:rPrChange w:id="1279" w:author="Красько Михаил" w:date="2025-01-18T09:57:00Z">
            <w:rPr>
              <w:del w:id="1280" w:author="Красько Михаил" w:date="2025-01-18T10:02:00Z"/>
              <w:lang w:val="en-US"/>
            </w:rPr>
          </w:rPrChange>
        </w:rPr>
        <w:pPrChange w:id="1281" w:author="Красько Михаил" w:date="2025-01-18T09:57:00Z">
          <w:pPr>
            <w:jc w:val="center"/>
          </w:pPr>
        </w:pPrChange>
      </w:pPr>
    </w:p>
    <w:p w14:paraId="7A9B551A" w14:textId="77777777" w:rsidR="00596B79" w:rsidRPr="00EB2837" w:rsidDel="00725031" w:rsidRDefault="00596B79" w:rsidP="00EB2837">
      <w:pPr>
        <w:spacing w:line="360" w:lineRule="auto"/>
        <w:jc w:val="center"/>
        <w:rPr>
          <w:del w:id="1282" w:author="Красько Михаил" w:date="2025-01-18T10:02:00Z"/>
          <w:sz w:val="28"/>
          <w:szCs w:val="28"/>
          <w:lang w:val="en-US"/>
          <w:rPrChange w:id="1283" w:author="Красько Михаил" w:date="2025-01-18T09:57:00Z">
            <w:rPr>
              <w:del w:id="1284" w:author="Красько Михаил" w:date="2025-01-18T10:02:00Z"/>
              <w:lang w:val="en-US"/>
            </w:rPr>
          </w:rPrChange>
        </w:rPr>
        <w:pPrChange w:id="1285" w:author="Красько Михаил" w:date="2025-01-18T09:57:00Z">
          <w:pPr>
            <w:jc w:val="center"/>
          </w:pPr>
        </w:pPrChange>
      </w:pPr>
    </w:p>
    <w:p w14:paraId="4FEF1530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286" w:author="Красько Михаил" w:date="2025-01-18T09:57:00Z">
            <w:rPr>
              <w:lang w:val="en-US"/>
            </w:rPr>
          </w:rPrChange>
        </w:rPr>
        <w:pPrChange w:id="1287" w:author="Красько Михаил" w:date="2025-01-18T10:02:00Z">
          <w:pPr>
            <w:jc w:val="center"/>
          </w:pPr>
        </w:pPrChange>
      </w:pPr>
    </w:p>
    <w:p w14:paraId="5C1187C4" w14:textId="0FB994FF" w:rsidR="00596B79" w:rsidRPr="00EB2837" w:rsidDel="007F704D" w:rsidRDefault="00596B79" w:rsidP="00EB2837">
      <w:pPr>
        <w:spacing w:line="360" w:lineRule="auto"/>
        <w:jc w:val="center"/>
        <w:rPr>
          <w:del w:id="1288" w:author="Красько Михаил" w:date="2025-01-18T09:47:00Z"/>
          <w:sz w:val="28"/>
          <w:szCs w:val="28"/>
          <w:lang w:val="en-US"/>
          <w:rPrChange w:id="1289" w:author="Красько Михаил" w:date="2025-01-18T09:57:00Z">
            <w:rPr>
              <w:del w:id="1290" w:author="Красько Михаил" w:date="2025-01-18T09:47:00Z"/>
              <w:lang w:val="en-US"/>
            </w:rPr>
          </w:rPrChange>
        </w:rPr>
        <w:pPrChange w:id="1291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292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59D95CB3" wp14:editId="12340C47">
            <wp:extent cx="4320000" cy="1986367"/>
            <wp:effectExtent l="0" t="0" r="444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8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49032" w14:textId="77777777" w:rsidR="00596B79" w:rsidRPr="00EB2837" w:rsidDel="007F704D" w:rsidRDefault="00596B79" w:rsidP="00EB2837">
      <w:pPr>
        <w:spacing w:line="360" w:lineRule="auto"/>
        <w:jc w:val="center"/>
        <w:rPr>
          <w:del w:id="1293" w:author="Красько Михаил" w:date="2025-01-18T09:47:00Z"/>
          <w:sz w:val="28"/>
          <w:szCs w:val="28"/>
          <w:lang w:val="en-US"/>
          <w:rPrChange w:id="1294" w:author="Красько Михаил" w:date="2025-01-18T09:57:00Z">
            <w:rPr>
              <w:del w:id="1295" w:author="Красько Михаил" w:date="2025-01-18T09:47:00Z"/>
              <w:lang w:val="en-US"/>
            </w:rPr>
          </w:rPrChange>
        </w:rPr>
        <w:pPrChange w:id="1296" w:author="Красько Михаил" w:date="2025-01-18T09:57:00Z">
          <w:pPr>
            <w:jc w:val="center"/>
          </w:pPr>
        </w:pPrChange>
      </w:pPr>
    </w:p>
    <w:p w14:paraId="06D330B9" w14:textId="77777777" w:rsidR="00596B79" w:rsidRPr="00EB2837" w:rsidDel="00725031" w:rsidRDefault="00596B79" w:rsidP="00725031">
      <w:pPr>
        <w:spacing w:line="360" w:lineRule="auto"/>
        <w:jc w:val="center"/>
        <w:rPr>
          <w:del w:id="1297" w:author="Красько Михаил" w:date="2025-01-18T10:02:00Z"/>
          <w:sz w:val="28"/>
          <w:szCs w:val="28"/>
          <w:lang w:val="en-US"/>
          <w:rPrChange w:id="1298" w:author="Красько Михаил" w:date="2025-01-18T09:57:00Z">
            <w:rPr>
              <w:del w:id="1299" w:author="Красько Михаил" w:date="2025-01-18T10:02:00Z"/>
              <w:lang w:val="en-US"/>
            </w:rPr>
          </w:rPrChange>
        </w:rPr>
        <w:pPrChange w:id="1300" w:author="Красько Михаил" w:date="2025-01-18T10:02:00Z">
          <w:pPr>
            <w:jc w:val="center"/>
          </w:pPr>
        </w:pPrChange>
      </w:pPr>
    </w:p>
    <w:p w14:paraId="0E3BE177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301" w:author="Красько Михаил" w:date="2025-01-18T09:57:00Z">
            <w:rPr>
              <w:lang w:val="en-US"/>
            </w:rPr>
          </w:rPrChange>
        </w:rPr>
        <w:pPrChange w:id="1302" w:author="Красько Михаил" w:date="2025-01-18T10:02:00Z">
          <w:pPr>
            <w:jc w:val="center"/>
          </w:pPr>
        </w:pPrChange>
      </w:pPr>
    </w:p>
    <w:p w14:paraId="414D62DF" w14:textId="39E33437" w:rsidR="00596B79" w:rsidRPr="00EB2837" w:rsidDel="00725031" w:rsidRDefault="00596B79" w:rsidP="00EB2837">
      <w:pPr>
        <w:spacing w:line="360" w:lineRule="auto"/>
        <w:jc w:val="center"/>
        <w:rPr>
          <w:del w:id="1303" w:author="Красько Михаил" w:date="2025-01-18T10:02:00Z"/>
          <w:sz w:val="28"/>
          <w:szCs w:val="28"/>
          <w:lang w:val="en-US"/>
          <w:rPrChange w:id="1304" w:author="Красько Михаил" w:date="2025-01-18T09:57:00Z">
            <w:rPr>
              <w:del w:id="1305" w:author="Красько Михаил" w:date="2025-01-18T10:02:00Z"/>
              <w:lang w:val="en-US"/>
            </w:rPr>
          </w:rPrChange>
        </w:rPr>
        <w:pPrChange w:id="1306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307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32B2914A" wp14:editId="4A4CCD8C">
            <wp:extent cx="2880000" cy="380986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8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719C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308" w:author="Красько Михаил" w:date="2025-01-18T09:57:00Z">
            <w:rPr>
              <w:lang w:val="en-US"/>
            </w:rPr>
          </w:rPrChange>
        </w:rPr>
        <w:pPrChange w:id="1309" w:author="Красько Михаил" w:date="2025-01-18T10:02:00Z">
          <w:pPr>
            <w:jc w:val="center"/>
          </w:pPr>
        </w:pPrChange>
      </w:pPr>
    </w:p>
    <w:p w14:paraId="362C2EBE" w14:textId="0EFFE768" w:rsidR="00596B79" w:rsidDel="00725031" w:rsidRDefault="00596B79" w:rsidP="00725031">
      <w:pPr>
        <w:spacing w:line="360" w:lineRule="auto"/>
        <w:jc w:val="center"/>
        <w:rPr>
          <w:del w:id="1310" w:author="Красько Михаил" w:date="2025-01-18T10:02:00Z"/>
          <w:sz w:val="28"/>
          <w:szCs w:val="28"/>
          <w:lang w:val="en-US"/>
        </w:rPr>
      </w:pPr>
      <w:r w:rsidRPr="00EB2837">
        <w:rPr>
          <w:noProof/>
          <w:sz w:val="28"/>
          <w:szCs w:val="28"/>
          <w:lang w:val="en-US"/>
          <w:rPrChange w:id="1311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68412158" wp14:editId="3C55C67E">
            <wp:extent cx="4320000" cy="1426154"/>
            <wp:effectExtent l="0" t="0" r="444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2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16B98" w14:textId="77777777" w:rsidR="00725031" w:rsidRPr="00EB2837" w:rsidRDefault="00725031" w:rsidP="00EB2837">
      <w:pPr>
        <w:spacing w:line="360" w:lineRule="auto"/>
        <w:jc w:val="center"/>
        <w:rPr>
          <w:ins w:id="1312" w:author="Красько Михаил" w:date="2025-01-18T10:02:00Z"/>
          <w:sz w:val="28"/>
          <w:szCs w:val="28"/>
          <w:lang w:val="en-US"/>
          <w:rPrChange w:id="1313" w:author="Красько Михаил" w:date="2025-01-18T09:57:00Z">
            <w:rPr>
              <w:ins w:id="1314" w:author="Красько Михаил" w:date="2025-01-18T10:02:00Z"/>
              <w:lang w:val="en-US"/>
            </w:rPr>
          </w:rPrChange>
        </w:rPr>
        <w:pPrChange w:id="1315" w:author="Красько Михаил" w:date="2025-01-18T09:57:00Z">
          <w:pPr>
            <w:jc w:val="center"/>
          </w:pPr>
        </w:pPrChange>
      </w:pPr>
    </w:p>
    <w:p w14:paraId="1492917E" w14:textId="77777777" w:rsidR="00596B79" w:rsidRPr="00EB2837" w:rsidDel="00725031" w:rsidRDefault="00596B79" w:rsidP="00EB2837">
      <w:pPr>
        <w:spacing w:line="360" w:lineRule="auto"/>
        <w:jc w:val="center"/>
        <w:rPr>
          <w:del w:id="1316" w:author="Красько Михаил" w:date="2025-01-18T10:02:00Z"/>
          <w:sz w:val="28"/>
          <w:szCs w:val="28"/>
          <w:lang w:val="en-US"/>
          <w:rPrChange w:id="1317" w:author="Красько Михаил" w:date="2025-01-18T09:57:00Z">
            <w:rPr>
              <w:del w:id="1318" w:author="Красько Михаил" w:date="2025-01-18T10:02:00Z"/>
              <w:lang w:val="en-US"/>
            </w:rPr>
          </w:rPrChange>
        </w:rPr>
        <w:pPrChange w:id="1319" w:author="Красько Михаил" w:date="2025-01-18T09:57:00Z">
          <w:pPr>
            <w:jc w:val="center"/>
          </w:pPr>
        </w:pPrChange>
      </w:pPr>
    </w:p>
    <w:p w14:paraId="345ABA0E" w14:textId="77777777" w:rsidR="00596B79" w:rsidRPr="00EB2837" w:rsidDel="00725031" w:rsidRDefault="00596B79" w:rsidP="00EB2837">
      <w:pPr>
        <w:spacing w:line="360" w:lineRule="auto"/>
        <w:jc w:val="center"/>
        <w:rPr>
          <w:del w:id="1320" w:author="Красько Михаил" w:date="2025-01-18T10:02:00Z"/>
          <w:sz w:val="28"/>
          <w:szCs w:val="28"/>
          <w:lang w:val="en-US"/>
          <w:rPrChange w:id="1321" w:author="Красько Михаил" w:date="2025-01-18T09:57:00Z">
            <w:rPr>
              <w:del w:id="1322" w:author="Красько Михаил" w:date="2025-01-18T10:02:00Z"/>
              <w:lang w:val="en-US"/>
            </w:rPr>
          </w:rPrChange>
        </w:rPr>
        <w:pPrChange w:id="1323" w:author="Красько Михаил" w:date="2025-01-18T09:57:00Z">
          <w:pPr>
            <w:jc w:val="center"/>
          </w:pPr>
        </w:pPrChange>
      </w:pPr>
    </w:p>
    <w:p w14:paraId="0A7F8843" w14:textId="77777777" w:rsidR="00EB2837" w:rsidRPr="00725031" w:rsidRDefault="00EB2837" w:rsidP="00725031">
      <w:pPr>
        <w:spacing w:line="360" w:lineRule="auto"/>
        <w:jc w:val="center"/>
        <w:rPr>
          <w:ins w:id="1324" w:author="Красько Михаил" w:date="2025-01-18T09:50:00Z"/>
          <w:sz w:val="28"/>
          <w:szCs w:val="28"/>
          <w:lang w:val="en-US"/>
          <w:rPrChange w:id="1325" w:author="Красько Михаил" w:date="2025-01-18T10:02:00Z">
            <w:rPr>
              <w:ins w:id="1326" w:author="Красько Михаил" w:date="2025-01-18T09:50:00Z"/>
              <w:lang w:val="ru-RU"/>
            </w:rPr>
          </w:rPrChange>
        </w:rPr>
        <w:pPrChange w:id="1327" w:author="Красько Михаил" w:date="2025-01-18T10:02:00Z">
          <w:pPr>
            <w:jc w:val="center"/>
          </w:pPr>
        </w:pPrChange>
      </w:pPr>
    </w:p>
    <w:p w14:paraId="1B19D6D4" w14:textId="39F70A4B" w:rsidR="00EB2837" w:rsidRDefault="00EB2837" w:rsidP="00725031">
      <w:pPr>
        <w:spacing w:line="360" w:lineRule="auto"/>
        <w:jc w:val="center"/>
        <w:rPr>
          <w:ins w:id="1328" w:author="Красько Михаил" w:date="2025-01-18T10:02:00Z"/>
          <w:sz w:val="28"/>
          <w:szCs w:val="28"/>
          <w:lang w:val="en-US"/>
        </w:rPr>
      </w:pPr>
      <w:ins w:id="1329" w:author="Красько Михаил" w:date="2025-01-18T09:50:00Z">
        <w:r w:rsidRPr="00EB2837">
          <w:rPr>
            <w:sz w:val="28"/>
            <w:szCs w:val="28"/>
            <w:lang w:val="ru-RU"/>
            <w:rPrChange w:id="1330" w:author="Красько Михаил" w:date="2025-01-18T09:57:00Z">
              <w:rPr>
                <w:lang w:val="ru-RU"/>
              </w:rPr>
            </w:rPrChange>
          </w:rPr>
          <w:t>Добавление иконок, которые я забыл добавить ранее:</w:t>
        </w:r>
      </w:ins>
    </w:p>
    <w:p w14:paraId="225C2185" w14:textId="77777777" w:rsidR="00725031" w:rsidRPr="00725031" w:rsidRDefault="00725031" w:rsidP="00725031">
      <w:pPr>
        <w:spacing w:line="360" w:lineRule="auto"/>
        <w:jc w:val="center"/>
        <w:rPr>
          <w:ins w:id="1331" w:author="Красько Михаил" w:date="2025-01-18T09:50:00Z"/>
          <w:sz w:val="28"/>
          <w:szCs w:val="28"/>
          <w:lang w:val="en-US"/>
          <w:rPrChange w:id="1332" w:author="Красько Михаил" w:date="2025-01-18T10:02:00Z">
            <w:rPr>
              <w:ins w:id="1333" w:author="Красько Михаил" w:date="2025-01-18T09:50:00Z"/>
              <w:lang w:val="ru-RU"/>
            </w:rPr>
          </w:rPrChange>
        </w:rPr>
        <w:pPrChange w:id="1334" w:author="Красько Михаил" w:date="2025-01-18T10:02:00Z">
          <w:pPr>
            <w:jc w:val="center"/>
          </w:pPr>
        </w:pPrChange>
      </w:pPr>
    </w:p>
    <w:p w14:paraId="045786EE" w14:textId="5364EC9A" w:rsidR="00596B79" w:rsidRPr="00EB2837" w:rsidDel="00EB2837" w:rsidRDefault="00596B79" w:rsidP="00EB2837">
      <w:pPr>
        <w:spacing w:line="360" w:lineRule="auto"/>
        <w:jc w:val="center"/>
        <w:rPr>
          <w:del w:id="1335" w:author="Красько Михаил" w:date="2025-01-18T09:50:00Z"/>
          <w:sz w:val="28"/>
          <w:szCs w:val="28"/>
          <w:lang w:val="en-US"/>
          <w:rPrChange w:id="1336" w:author="Красько Михаил" w:date="2025-01-18T09:57:00Z">
            <w:rPr>
              <w:del w:id="1337" w:author="Красько Михаил" w:date="2025-01-18T09:50:00Z"/>
              <w:lang w:val="en-US"/>
            </w:rPr>
          </w:rPrChange>
        </w:rPr>
        <w:pPrChange w:id="1338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339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3D9D666C" wp14:editId="0CDB4B80">
            <wp:extent cx="3600000" cy="1486567"/>
            <wp:effectExtent l="0" t="0" r="63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8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EE0B1" w14:textId="77777777" w:rsidR="00596B79" w:rsidRPr="00EB2837" w:rsidDel="00725031" w:rsidRDefault="00596B79" w:rsidP="00EB2837">
      <w:pPr>
        <w:spacing w:line="360" w:lineRule="auto"/>
        <w:jc w:val="center"/>
        <w:rPr>
          <w:del w:id="1340" w:author="Красько Михаил" w:date="2025-01-18T10:02:00Z"/>
          <w:sz w:val="28"/>
          <w:szCs w:val="28"/>
          <w:lang w:val="ru-RU"/>
          <w:rPrChange w:id="1341" w:author="Красько Михаил" w:date="2025-01-18T09:57:00Z">
            <w:rPr>
              <w:del w:id="1342" w:author="Красько Михаил" w:date="2025-01-18T10:02:00Z"/>
              <w:lang w:val="en-US"/>
            </w:rPr>
          </w:rPrChange>
        </w:rPr>
        <w:pPrChange w:id="1343" w:author="Красько Михаил" w:date="2025-01-18T09:57:00Z">
          <w:pPr>
            <w:jc w:val="center"/>
          </w:pPr>
        </w:pPrChange>
      </w:pPr>
    </w:p>
    <w:p w14:paraId="5D74D05B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1344" w:author="Красько Михаил" w:date="2025-01-18T09:57:00Z">
            <w:rPr>
              <w:lang w:val="en-US"/>
            </w:rPr>
          </w:rPrChange>
        </w:rPr>
        <w:pPrChange w:id="1345" w:author="Красько Михаил" w:date="2025-01-18T09:57:00Z">
          <w:pPr>
            <w:jc w:val="center"/>
          </w:pPr>
        </w:pPrChange>
      </w:pPr>
    </w:p>
    <w:p w14:paraId="31F91428" w14:textId="787095EA" w:rsidR="00596B79" w:rsidRPr="00EB2837" w:rsidDel="00725031" w:rsidRDefault="00596B79" w:rsidP="00EB2837">
      <w:pPr>
        <w:spacing w:line="360" w:lineRule="auto"/>
        <w:jc w:val="center"/>
        <w:rPr>
          <w:del w:id="1346" w:author="Красько Михаил" w:date="2025-01-18T10:02:00Z"/>
          <w:sz w:val="28"/>
          <w:szCs w:val="28"/>
          <w:lang w:val="en-US"/>
          <w:rPrChange w:id="1347" w:author="Красько Михаил" w:date="2025-01-18T09:57:00Z">
            <w:rPr>
              <w:del w:id="1348" w:author="Красько Михаил" w:date="2025-01-18T10:02:00Z"/>
              <w:lang w:val="en-US"/>
            </w:rPr>
          </w:rPrChange>
        </w:rPr>
        <w:pPrChange w:id="1349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350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0A16892D" wp14:editId="0801A8E7">
            <wp:extent cx="4320000" cy="114923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4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86DB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351" w:author="Красько Михаил" w:date="2025-01-18T09:57:00Z">
            <w:rPr>
              <w:lang w:val="en-US"/>
            </w:rPr>
          </w:rPrChange>
        </w:rPr>
        <w:pPrChange w:id="1352" w:author="Красько Михаил" w:date="2025-01-18T10:02:00Z">
          <w:pPr>
            <w:jc w:val="center"/>
          </w:pPr>
        </w:pPrChange>
      </w:pPr>
    </w:p>
    <w:p w14:paraId="62B3601F" w14:textId="6C4F7302" w:rsidR="00596B79" w:rsidRPr="00EB2837" w:rsidDel="00EB2837" w:rsidRDefault="00596B79" w:rsidP="00EB2837">
      <w:pPr>
        <w:spacing w:line="360" w:lineRule="auto"/>
        <w:jc w:val="center"/>
        <w:rPr>
          <w:del w:id="1353" w:author="Красько Михаил" w:date="2025-01-18T09:48:00Z"/>
          <w:sz w:val="28"/>
          <w:szCs w:val="28"/>
          <w:lang w:val="en-US"/>
          <w:rPrChange w:id="1354" w:author="Красько Михаил" w:date="2025-01-18T09:57:00Z">
            <w:rPr>
              <w:del w:id="1355" w:author="Красько Михаил" w:date="2025-01-18T09:48:00Z"/>
              <w:lang w:val="en-US"/>
            </w:rPr>
          </w:rPrChange>
        </w:rPr>
        <w:pPrChange w:id="1356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357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2F232C3A" wp14:editId="38D6EFB5">
            <wp:extent cx="4320000" cy="3148732"/>
            <wp:effectExtent l="0" t="0" r="444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14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9FBD" w14:textId="77777777" w:rsidR="00596B79" w:rsidRPr="00EB2837" w:rsidDel="00EB2837" w:rsidRDefault="00596B79" w:rsidP="00EB2837">
      <w:pPr>
        <w:spacing w:line="360" w:lineRule="auto"/>
        <w:jc w:val="center"/>
        <w:rPr>
          <w:del w:id="1358" w:author="Красько Михаил" w:date="2025-01-18T09:48:00Z"/>
          <w:sz w:val="28"/>
          <w:szCs w:val="28"/>
          <w:lang w:val="en-US"/>
          <w:rPrChange w:id="1359" w:author="Красько Михаил" w:date="2025-01-18T09:57:00Z">
            <w:rPr>
              <w:del w:id="1360" w:author="Красько Михаил" w:date="2025-01-18T09:48:00Z"/>
              <w:lang w:val="en-US"/>
            </w:rPr>
          </w:rPrChange>
        </w:rPr>
        <w:pPrChange w:id="1361" w:author="Красько Михаил" w:date="2025-01-18T09:57:00Z">
          <w:pPr>
            <w:jc w:val="center"/>
          </w:pPr>
        </w:pPrChange>
      </w:pPr>
    </w:p>
    <w:p w14:paraId="64205078" w14:textId="77777777" w:rsidR="00596B79" w:rsidRPr="00EB2837" w:rsidDel="00725031" w:rsidRDefault="00596B79" w:rsidP="00725031">
      <w:pPr>
        <w:spacing w:line="360" w:lineRule="auto"/>
        <w:jc w:val="center"/>
        <w:rPr>
          <w:del w:id="1362" w:author="Красько Михаил" w:date="2025-01-18T10:02:00Z"/>
          <w:sz w:val="28"/>
          <w:szCs w:val="28"/>
          <w:lang w:val="en-US"/>
          <w:rPrChange w:id="1363" w:author="Красько Михаил" w:date="2025-01-18T09:57:00Z">
            <w:rPr>
              <w:del w:id="1364" w:author="Красько Михаил" w:date="2025-01-18T10:02:00Z"/>
              <w:lang w:val="en-US"/>
            </w:rPr>
          </w:rPrChange>
        </w:rPr>
        <w:pPrChange w:id="1365" w:author="Красько Михаил" w:date="2025-01-18T10:02:00Z">
          <w:pPr>
            <w:jc w:val="center"/>
          </w:pPr>
        </w:pPrChange>
      </w:pPr>
    </w:p>
    <w:p w14:paraId="369368FD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366" w:author="Красько Михаил" w:date="2025-01-18T09:57:00Z">
            <w:rPr>
              <w:lang w:val="en-US"/>
            </w:rPr>
          </w:rPrChange>
        </w:rPr>
        <w:pPrChange w:id="1367" w:author="Красько Михаил" w:date="2025-01-18T10:02:00Z">
          <w:pPr>
            <w:jc w:val="center"/>
          </w:pPr>
        </w:pPrChange>
      </w:pPr>
    </w:p>
    <w:p w14:paraId="4BE5CCDA" w14:textId="50B371EA" w:rsidR="00596B79" w:rsidRPr="00EB2837" w:rsidDel="00EB2837" w:rsidRDefault="00596B79" w:rsidP="00EB2837">
      <w:pPr>
        <w:spacing w:line="360" w:lineRule="auto"/>
        <w:jc w:val="center"/>
        <w:rPr>
          <w:del w:id="1368" w:author="Красько Михаил" w:date="2025-01-18T09:51:00Z"/>
          <w:sz w:val="28"/>
          <w:szCs w:val="28"/>
          <w:lang w:val="en-US"/>
          <w:rPrChange w:id="1369" w:author="Красько Михаил" w:date="2025-01-18T09:57:00Z">
            <w:rPr>
              <w:del w:id="1370" w:author="Красько Михаил" w:date="2025-01-18T09:51:00Z"/>
              <w:lang w:val="en-US"/>
            </w:rPr>
          </w:rPrChange>
        </w:rPr>
        <w:pPrChange w:id="1371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372" w:author="Красько Михаил" w:date="2025-01-18T09:57:00Z">
            <w:rPr>
              <w:noProof/>
              <w:lang w:val="en-US"/>
            </w:rPr>
          </w:rPrChange>
        </w:rPr>
        <w:lastRenderedPageBreak/>
        <w:drawing>
          <wp:inline distT="0" distB="0" distL="0" distR="0" wp14:anchorId="237A4FB9" wp14:editId="5C81CD12">
            <wp:extent cx="2880000" cy="1260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255B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ru-RU"/>
          <w:rPrChange w:id="1373" w:author="Красько Михаил" w:date="2025-01-18T09:57:00Z">
            <w:rPr>
              <w:lang w:val="en-US"/>
            </w:rPr>
          </w:rPrChange>
        </w:rPr>
        <w:pPrChange w:id="1374" w:author="Красько Михаил" w:date="2025-01-18T09:57:00Z">
          <w:pPr>
            <w:jc w:val="center"/>
          </w:pPr>
        </w:pPrChange>
      </w:pPr>
    </w:p>
    <w:p w14:paraId="2E10ACD5" w14:textId="3CF440A1" w:rsidR="00596B79" w:rsidRPr="00EB2837" w:rsidDel="00EB2837" w:rsidRDefault="00596B79" w:rsidP="00EB2837">
      <w:pPr>
        <w:spacing w:line="360" w:lineRule="auto"/>
        <w:jc w:val="center"/>
        <w:rPr>
          <w:del w:id="1375" w:author="Красько Михаил" w:date="2025-01-18T09:48:00Z"/>
          <w:sz w:val="28"/>
          <w:szCs w:val="28"/>
          <w:lang w:val="en-US"/>
          <w:rPrChange w:id="1376" w:author="Красько Михаил" w:date="2025-01-18T09:57:00Z">
            <w:rPr>
              <w:del w:id="1377" w:author="Красько Михаил" w:date="2025-01-18T09:48:00Z"/>
              <w:lang w:val="en-US"/>
            </w:rPr>
          </w:rPrChange>
        </w:rPr>
        <w:pPrChange w:id="1378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379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6C389C5F" wp14:editId="32E0C0A9">
            <wp:extent cx="2878285" cy="3712191"/>
            <wp:effectExtent l="0" t="0" r="0" b="31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72" cy="372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EE077" w14:textId="77777777" w:rsidR="00596B79" w:rsidRPr="00EB2837" w:rsidDel="00EB2837" w:rsidRDefault="00596B79" w:rsidP="00725031">
      <w:pPr>
        <w:spacing w:line="360" w:lineRule="auto"/>
        <w:jc w:val="center"/>
        <w:rPr>
          <w:del w:id="1380" w:author="Красько Михаил" w:date="2025-01-18T09:48:00Z"/>
          <w:sz w:val="28"/>
          <w:szCs w:val="28"/>
          <w:lang w:val="en-US"/>
          <w:rPrChange w:id="1381" w:author="Красько Михаил" w:date="2025-01-18T09:57:00Z">
            <w:rPr>
              <w:del w:id="1382" w:author="Красько Михаил" w:date="2025-01-18T09:48:00Z"/>
              <w:lang w:val="en-US"/>
            </w:rPr>
          </w:rPrChange>
        </w:rPr>
        <w:pPrChange w:id="1383" w:author="Красько Михаил" w:date="2025-01-18T10:02:00Z">
          <w:pPr>
            <w:jc w:val="center"/>
          </w:pPr>
        </w:pPrChange>
      </w:pPr>
    </w:p>
    <w:p w14:paraId="7F18ACAD" w14:textId="77777777" w:rsidR="00596B79" w:rsidRPr="00EB2837" w:rsidDel="00EB2837" w:rsidRDefault="00596B79" w:rsidP="00725031">
      <w:pPr>
        <w:spacing w:line="360" w:lineRule="auto"/>
        <w:jc w:val="center"/>
        <w:rPr>
          <w:del w:id="1384" w:author="Красько Михаил" w:date="2025-01-18T09:48:00Z"/>
          <w:sz w:val="28"/>
          <w:szCs w:val="28"/>
          <w:lang w:val="en-US"/>
          <w:rPrChange w:id="1385" w:author="Красько Михаил" w:date="2025-01-18T09:57:00Z">
            <w:rPr>
              <w:del w:id="1386" w:author="Красько Михаил" w:date="2025-01-18T09:48:00Z"/>
              <w:lang w:val="en-US"/>
            </w:rPr>
          </w:rPrChange>
        </w:rPr>
        <w:pPrChange w:id="1387" w:author="Красько Михаил" w:date="2025-01-18T10:02:00Z">
          <w:pPr>
            <w:jc w:val="center"/>
          </w:pPr>
        </w:pPrChange>
      </w:pPr>
    </w:p>
    <w:p w14:paraId="16CFB179" w14:textId="77777777" w:rsidR="00596B79" w:rsidRPr="00EB2837" w:rsidDel="00EB2837" w:rsidRDefault="00596B79" w:rsidP="00725031">
      <w:pPr>
        <w:spacing w:line="360" w:lineRule="auto"/>
        <w:jc w:val="center"/>
        <w:rPr>
          <w:del w:id="1388" w:author="Красько Михаил" w:date="2025-01-18T09:48:00Z"/>
          <w:sz w:val="28"/>
          <w:szCs w:val="28"/>
          <w:lang w:val="en-US"/>
          <w:rPrChange w:id="1389" w:author="Красько Михаил" w:date="2025-01-18T09:57:00Z">
            <w:rPr>
              <w:del w:id="1390" w:author="Красько Михаил" w:date="2025-01-18T09:48:00Z"/>
              <w:lang w:val="en-US"/>
            </w:rPr>
          </w:rPrChange>
        </w:rPr>
        <w:pPrChange w:id="1391" w:author="Красько Михаил" w:date="2025-01-18T10:02:00Z">
          <w:pPr>
            <w:jc w:val="center"/>
          </w:pPr>
        </w:pPrChange>
      </w:pPr>
    </w:p>
    <w:p w14:paraId="575A463C" w14:textId="7AC5E47E" w:rsidR="00596B79" w:rsidRPr="00EB2837" w:rsidDel="00EB2837" w:rsidRDefault="00596B79" w:rsidP="00725031">
      <w:pPr>
        <w:spacing w:line="360" w:lineRule="auto"/>
        <w:jc w:val="center"/>
        <w:rPr>
          <w:del w:id="1392" w:author="Красько Михаил" w:date="2025-01-18T09:48:00Z"/>
          <w:sz w:val="28"/>
          <w:szCs w:val="28"/>
          <w:lang w:val="en-US"/>
          <w:rPrChange w:id="1393" w:author="Красько Михаил" w:date="2025-01-18T09:57:00Z">
            <w:rPr>
              <w:del w:id="1394" w:author="Красько Михаил" w:date="2025-01-18T09:48:00Z"/>
              <w:lang w:val="en-US"/>
            </w:rPr>
          </w:rPrChange>
        </w:rPr>
        <w:pPrChange w:id="1395" w:author="Красько Михаил" w:date="2025-01-18T10:02:00Z">
          <w:pPr>
            <w:jc w:val="center"/>
          </w:pPr>
        </w:pPrChange>
      </w:pPr>
    </w:p>
    <w:p w14:paraId="28AC6BF0" w14:textId="77777777" w:rsidR="00596B79" w:rsidRPr="00EB2837" w:rsidRDefault="00596B79" w:rsidP="00725031">
      <w:pPr>
        <w:spacing w:line="360" w:lineRule="auto"/>
        <w:jc w:val="center"/>
        <w:rPr>
          <w:sz w:val="28"/>
          <w:szCs w:val="28"/>
          <w:lang w:val="en-US"/>
          <w:rPrChange w:id="1396" w:author="Красько Михаил" w:date="2025-01-18T09:57:00Z">
            <w:rPr>
              <w:lang w:val="en-US"/>
            </w:rPr>
          </w:rPrChange>
        </w:rPr>
        <w:pPrChange w:id="1397" w:author="Красько Михаил" w:date="2025-01-18T10:02:00Z">
          <w:pPr>
            <w:jc w:val="center"/>
          </w:pPr>
        </w:pPrChange>
      </w:pPr>
    </w:p>
    <w:p w14:paraId="45270827" w14:textId="111F59D4" w:rsidR="00596B79" w:rsidRPr="00EB2837" w:rsidDel="00EB2837" w:rsidRDefault="00596B79" w:rsidP="00EB2837">
      <w:pPr>
        <w:spacing w:line="360" w:lineRule="auto"/>
        <w:jc w:val="center"/>
        <w:rPr>
          <w:del w:id="1398" w:author="Красько Михаил" w:date="2025-01-18T09:48:00Z"/>
          <w:sz w:val="28"/>
          <w:szCs w:val="28"/>
          <w:lang w:val="en-US"/>
          <w:rPrChange w:id="1399" w:author="Красько Михаил" w:date="2025-01-18T09:57:00Z">
            <w:rPr>
              <w:del w:id="1400" w:author="Красько Михаил" w:date="2025-01-18T09:48:00Z"/>
              <w:lang w:val="en-US"/>
            </w:rPr>
          </w:rPrChange>
        </w:rPr>
        <w:pPrChange w:id="1401" w:author="Красько Михаил" w:date="2025-01-18T09:57:00Z">
          <w:pPr>
            <w:jc w:val="center"/>
          </w:pPr>
        </w:pPrChange>
      </w:pPr>
      <w:r w:rsidRPr="00EB2837">
        <w:rPr>
          <w:noProof/>
          <w:sz w:val="28"/>
          <w:szCs w:val="28"/>
          <w:lang w:val="en-US"/>
          <w:rPrChange w:id="1402" w:author="Красько Михаил" w:date="2025-01-18T09:57:00Z">
            <w:rPr>
              <w:noProof/>
              <w:lang w:val="en-US"/>
            </w:rPr>
          </w:rPrChange>
        </w:rPr>
        <w:drawing>
          <wp:inline distT="0" distB="0" distL="0" distR="0" wp14:anchorId="17B4B48B" wp14:editId="25484CF3">
            <wp:extent cx="4319905" cy="4039738"/>
            <wp:effectExtent l="0" t="0" r="444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0" cy="404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88A3" w14:textId="77777777" w:rsidR="00596B79" w:rsidRPr="00EB2837" w:rsidDel="00EB2837" w:rsidRDefault="00596B79" w:rsidP="00EB2837">
      <w:pPr>
        <w:spacing w:line="360" w:lineRule="auto"/>
        <w:jc w:val="center"/>
        <w:rPr>
          <w:del w:id="1403" w:author="Красько Михаил" w:date="2025-01-18T09:48:00Z"/>
          <w:sz w:val="28"/>
          <w:szCs w:val="28"/>
          <w:lang w:val="en-US"/>
          <w:rPrChange w:id="1404" w:author="Красько Михаил" w:date="2025-01-18T09:57:00Z">
            <w:rPr>
              <w:del w:id="1405" w:author="Красько Михаил" w:date="2025-01-18T09:48:00Z"/>
              <w:lang w:val="en-US"/>
            </w:rPr>
          </w:rPrChange>
        </w:rPr>
        <w:pPrChange w:id="1406" w:author="Красько Михаил" w:date="2025-01-18T09:57:00Z">
          <w:pPr>
            <w:jc w:val="center"/>
          </w:pPr>
        </w:pPrChange>
      </w:pPr>
    </w:p>
    <w:p w14:paraId="373A99CE" w14:textId="77777777" w:rsidR="00596B79" w:rsidRPr="00EB2837" w:rsidDel="00EB2837" w:rsidRDefault="00596B79" w:rsidP="00EB2837">
      <w:pPr>
        <w:spacing w:line="360" w:lineRule="auto"/>
        <w:jc w:val="center"/>
        <w:rPr>
          <w:del w:id="1407" w:author="Красько Михаил" w:date="2025-01-18T09:48:00Z"/>
          <w:sz w:val="28"/>
          <w:szCs w:val="28"/>
          <w:lang w:val="en-US"/>
          <w:rPrChange w:id="1408" w:author="Красько Михаил" w:date="2025-01-18T09:57:00Z">
            <w:rPr>
              <w:del w:id="1409" w:author="Красько Михаил" w:date="2025-01-18T09:48:00Z"/>
              <w:lang w:val="en-US"/>
            </w:rPr>
          </w:rPrChange>
        </w:rPr>
        <w:pPrChange w:id="1410" w:author="Красько Михаил" w:date="2025-01-18T09:57:00Z">
          <w:pPr>
            <w:jc w:val="center"/>
          </w:pPr>
        </w:pPrChange>
      </w:pPr>
    </w:p>
    <w:p w14:paraId="3F07AF3E" w14:textId="77777777" w:rsidR="00596B79" w:rsidRPr="00EB2837" w:rsidDel="00EB2837" w:rsidRDefault="00596B79" w:rsidP="00EB2837">
      <w:pPr>
        <w:spacing w:line="360" w:lineRule="auto"/>
        <w:jc w:val="center"/>
        <w:rPr>
          <w:del w:id="1411" w:author="Красько Михаил" w:date="2025-01-18T09:48:00Z"/>
          <w:sz w:val="28"/>
          <w:szCs w:val="28"/>
          <w:lang w:val="en-US"/>
          <w:rPrChange w:id="1412" w:author="Красько Михаил" w:date="2025-01-18T09:57:00Z">
            <w:rPr>
              <w:del w:id="1413" w:author="Красько Михаил" w:date="2025-01-18T09:48:00Z"/>
              <w:lang w:val="en-US"/>
            </w:rPr>
          </w:rPrChange>
        </w:rPr>
        <w:pPrChange w:id="1414" w:author="Красько Михаил" w:date="2025-01-18T09:57:00Z">
          <w:pPr>
            <w:jc w:val="center"/>
          </w:pPr>
        </w:pPrChange>
      </w:pPr>
    </w:p>
    <w:p w14:paraId="765FF4F4" w14:textId="77777777" w:rsidR="00596B79" w:rsidRPr="00EB2837" w:rsidDel="00EB2837" w:rsidRDefault="00596B79" w:rsidP="00EB2837">
      <w:pPr>
        <w:spacing w:line="360" w:lineRule="auto"/>
        <w:jc w:val="center"/>
        <w:rPr>
          <w:del w:id="1415" w:author="Красько Михаил" w:date="2025-01-18T09:48:00Z"/>
          <w:sz w:val="28"/>
          <w:szCs w:val="28"/>
          <w:lang w:val="en-US"/>
          <w:rPrChange w:id="1416" w:author="Красько Михаил" w:date="2025-01-18T09:57:00Z">
            <w:rPr>
              <w:del w:id="1417" w:author="Красько Михаил" w:date="2025-01-18T09:48:00Z"/>
              <w:lang w:val="en-US"/>
            </w:rPr>
          </w:rPrChange>
        </w:rPr>
        <w:pPrChange w:id="1418" w:author="Красько Михаил" w:date="2025-01-18T09:57:00Z">
          <w:pPr>
            <w:jc w:val="center"/>
          </w:pPr>
        </w:pPrChange>
      </w:pPr>
    </w:p>
    <w:p w14:paraId="2AA4A441" w14:textId="77777777" w:rsidR="00596B79" w:rsidRPr="00EB2837" w:rsidRDefault="00596B79" w:rsidP="00EB2837">
      <w:pPr>
        <w:spacing w:line="360" w:lineRule="auto"/>
        <w:jc w:val="center"/>
        <w:rPr>
          <w:sz w:val="28"/>
          <w:szCs w:val="28"/>
          <w:lang w:val="en-US"/>
          <w:rPrChange w:id="1419" w:author="Красько Михаил" w:date="2025-01-18T09:57:00Z">
            <w:rPr>
              <w:lang w:val="en-US"/>
            </w:rPr>
          </w:rPrChange>
        </w:rPr>
        <w:pPrChange w:id="1420" w:author="Красько Михаил" w:date="2025-01-18T09:57:00Z">
          <w:pPr>
            <w:jc w:val="center"/>
          </w:pPr>
        </w:pPrChange>
      </w:pPr>
    </w:p>
    <w:p w14:paraId="2E279491" w14:textId="58EE3BD7" w:rsidR="00596B79" w:rsidDel="006C1454" w:rsidRDefault="00725031" w:rsidP="00725031">
      <w:pPr>
        <w:spacing w:line="360" w:lineRule="auto"/>
        <w:jc w:val="center"/>
        <w:rPr>
          <w:del w:id="1421" w:author="Красько Михаил" w:date="2025-01-18T09:48:00Z"/>
          <w:sz w:val="28"/>
          <w:szCs w:val="28"/>
          <w:lang w:val="en-US"/>
        </w:rPr>
      </w:pPr>
      <w:ins w:id="1422" w:author="Красько Михаил" w:date="2025-01-18T10:03:00Z">
        <w:r>
          <w:rPr>
            <w:sz w:val="28"/>
            <w:szCs w:val="28"/>
            <w:lang w:val="ru-RU"/>
          </w:rPr>
          <w:lastRenderedPageBreak/>
          <w:t>Контрольные вопросы</w:t>
        </w:r>
      </w:ins>
    </w:p>
    <w:p w14:paraId="1B64EF2E" w14:textId="77777777" w:rsidR="006C1454" w:rsidRDefault="006C1454" w:rsidP="00725031">
      <w:pPr>
        <w:spacing w:line="360" w:lineRule="auto"/>
        <w:jc w:val="center"/>
        <w:rPr>
          <w:ins w:id="1423" w:author="Красько Михаил" w:date="2025-01-18T11:03:00Z"/>
          <w:sz w:val="28"/>
          <w:szCs w:val="28"/>
          <w:lang w:val="en-US"/>
        </w:rPr>
      </w:pPr>
    </w:p>
    <w:p w14:paraId="44AD2F2D" w14:textId="77777777" w:rsidR="006C1454" w:rsidRPr="006C1454" w:rsidRDefault="006C1454" w:rsidP="00725031">
      <w:pPr>
        <w:spacing w:line="360" w:lineRule="auto"/>
        <w:jc w:val="center"/>
        <w:rPr>
          <w:ins w:id="1424" w:author="Красько Михаил" w:date="2025-01-18T11:03:00Z"/>
          <w:sz w:val="28"/>
          <w:szCs w:val="28"/>
          <w:lang w:val="en-US"/>
          <w:rPrChange w:id="1425" w:author="Красько Михаил" w:date="2025-01-18T11:03:00Z">
            <w:rPr>
              <w:ins w:id="1426" w:author="Красько Михаил" w:date="2025-01-18T11:03:00Z"/>
              <w:lang w:val="en-US"/>
            </w:rPr>
          </w:rPrChange>
        </w:rPr>
        <w:pPrChange w:id="1427" w:author="Красько Михаил" w:date="2025-01-18T10:03:00Z">
          <w:pPr>
            <w:jc w:val="center"/>
          </w:pPr>
        </w:pPrChange>
      </w:pPr>
    </w:p>
    <w:p w14:paraId="7A24EFF1" w14:textId="59CBA5CC" w:rsidR="00596B79" w:rsidDel="006C1454" w:rsidRDefault="006C1454" w:rsidP="00725031">
      <w:pPr>
        <w:spacing w:line="360" w:lineRule="auto"/>
        <w:jc w:val="center"/>
        <w:rPr>
          <w:del w:id="1428" w:author="Красько Михаил" w:date="2025-01-18T09:48:00Z"/>
          <w:sz w:val="28"/>
          <w:szCs w:val="28"/>
          <w:lang w:val="en-US"/>
        </w:rPr>
      </w:pPr>
      <w:ins w:id="1429" w:author="Красько Михаил" w:date="2025-01-18T11:03:00Z">
        <w:r>
          <w:rPr>
            <w:noProof/>
            <w14:ligatures w14:val="standardContextual"/>
          </w:rPr>
          <w:drawing>
            <wp:inline distT="0" distB="0" distL="0" distR="0" wp14:anchorId="74A46749" wp14:editId="336F8D2C">
              <wp:extent cx="5940425" cy="7581265"/>
              <wp:effectExtent l="0" t="0" r="3175" b="635"/>
              <wp:docPr id="98" name="Рисунок 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7581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0FF8166" w14:textId="77777777" w:rsidR="006C1454" w:rsidRPr="00EB2837" w:rsidRDefault="006C1454" w:rsidP="00725031">
      <w:pPr>
        <w:spacing w:line="360" w:lineRule="auto"/>
        <w:jc w:val="center"/>
        <w:rPr>
          <w:ins w:id="1430" w:author="Красько Михаил" w:date="2025-01-18T11:03:00Z"/>
          <w:sz w:val="28"/>
          <w:szCs w:val="28"/>
          <w:lang w:val="en-US"/>
          <w:rPrChange w:id="1431" w:author="Красько Михаил" w:date="2025-01-18T09:57:00Z">
            <w:rPr>
              <w:ins w:id="1432" w:author="Красько Михаил" w:date="2025-01-18T11:03:00Z"/>
              <w:lang w:val="en-US"/>
            </w:rPr>
          </w:rPrChange>
        </w:rPr>
        <w:pPrChange w:id="1433" w:author="Красько Михаил" w:date="2025-01-18T10:03:00Z">
          <w:pPr>
            <w:jc w:val="center"/>
          </w:pPr>
        </w:pPrChange>
      </w:pPr>
    </w:p>
    <w:p w14:paraId="406928F7" w14:textId="19124C28" w:rsidR="00596B79" w:rsidDel="006C1454" w:rsidRDefault="006C1454" w:rsidP="00725031">
      <w:pPr>
        <w:spacing w:line="360" w:lineRule="auto"/>
        <w:jc w:val="center"/>
        <w:rPr>
          <w:del w:id="1434" w:author="Красько Михаил" w:date="2025-01-18T09:48:00Z"/>
          <w:sz w:val="28"/>
          <w:szCs w:val="28"/>
          <w:lang w:val="en-US"/>
        </w:rPr>
      </w:pPr>
      <w:ins w:id="1435" w:author="Красько Михаил" w:date="2025-01-18T11:03:00Z">
        <w:r>
          <w:rPr>
            <w:noProof/>
            <w14:ligatures w14:val="standardContextual"/>
          </w:rPr>
          <w:lastRenderedPageBreak/>
          <w:drawing>
            <wp:inline distT="0" distB="0" distL="0" distR="0" wp14:anchorId="6E005C8A" wp14:editId="3E1CE3B4">
              <wp:extent cx="5940425" cy="7297420"/>
              <wp:effectExtent l="0" t="0" r="3175" b="0"/>
              <wp:docPr id="99" name="Рисунок 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72974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C611326" w14:textId="77777777" w:rsidR="006C1454" w:rsidRPr="00EB2837" w:rsidRDefault="006C1454" w:rsidP="00725031">
      <w:pPr>
        <w:spacing w:line="360" w:lineRule="auto"/>
        <w:jc w:val="center"/>
        <w:rPr>
          <w:ins w:id="1436" w:author="Красько Михаил" w:date="2025-01-18T11:03:00Z"/>
          <w:sz w:val="28"/>
          <w:szCs w:val="28"/>
          <w:lang w:val="en-US"/>
          <w:rPrChange w:id="1437" w:author="Красько Михаил" w:date="2025-01-18T09:57:00Z">
            <w:rPr>
              <w:ins w:id="1438" w:author="Красько Михаил" w:date="2025-01-18T11:03:00Z"/>
              <w:lang w:val="en-US"/>
            </w:rPr>
          </w:rPrChange>
        </w:rPr>
        <w:pPrChange w:id="1439" w:author="Красько Михаил" w:date="2025-01-18T10:03:00Z">
          <w:pPr>
            <w:jc w:val="center"/>
          </w:pPr>
        </w:pPrChange>
      </w:pPr>
    </w:p>
    <w:p w14:paraId="6F06F0A4" w14:textId="3F32A493" w:rsidR="00596B79" w:rsidDel="006C1454" w:rsidRDefault="006C1454" w:rsidP="00725031">
      <w:pPr>
        <w:spacing w:line="360" w:lineRule="auto"/>
        <w:jc w:val="center"/>
        <w:rPr>
          <w:del w:id="1440" w:author="Красько Михаил" w:date="2025-01-18T09:48:00Z"/>
          <w:sz w:val="28"/>
          <w:szCs w:val="28"/>
          <w:lang w:val="en-US"/>
        </w:rPr>
      </w:pPr>
      <w:ins w:id="1441" w:author="Красько Михаил" w:date="2025-01-18T11:03:00Z">
        <w:r>
          <w:rPr>
            <w:noProof/>
            <w14:ligatures w14:val="standardContextual"/>
          </w:rPr>
          <w:lastRenderedPageBreak/>
          <w:drawing>
            <wp:inline distT="0" distB="0" distL="0" distR="0" wp14:anchorId="14E06117" wp14:editId="5F53FC46">
              <wp:extent cx="5940425" cy="7633970"/>
              <wp:effectExtent l="0" t="0" r="3175" b="5080"/>
              <wp:docPr id="100" name="Рисунок 1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76339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CFC678" w14:textId="77777777" w:rsidR="006C1454" w:rsidRPr="00EB2837" w:rsidRDefault="006C1454" w:rsidP="00725031">
      <w:pPr>
        <w:spacing w:line="360" w:lineRule="auto"/>
        <w:jc w:val="center"/>
        <w:rPr>
          <w:ins w:id="1442" w:author="Красько Михаил" w:date="2025-01-18T11:03:00Z"/>
          <w:sz w:val="28"/>
          <w:szCs w:val="28"/>
          <w:lang w:val="en-US"/>
          <w:rPrChange w:id="1443" w:author="Красько Михаил" w:date="2025-01-18T09:57:00Z">
            <w:rPr>
              <w:ins w:id="1444" w:author="Красько Михаил" w:date="2025-01-18T11:03:00Z"/>
              <w:lang w:val="en-US"/>
            </w:rPr>
          </w:rPrChange>
        </w:rPr>
        <w:pPrChange w:id="1445" w:author="Красько Михаил" w:date="2025-01-18T10:03:00Z">
          <w:pPr>
            <w:jc w:val="center"/>
          </w:pPr>
        </w:pPrChange>
      </w:pPr>
    </w:p>
    <w:p w14:paraId="65B8F33F" w14:textId="33BD3D41" w:rsidR="00596B79" w:rsidDel="006C1454" w:rsidRDefault="006C1454" w:rsidP="00725031">
      <w:pPr>
        <w:spacing w:line="360" w:lineRule="auto"/>
        <w:jc w:val="center"/>
        <w:rPr>
          <w:del w:id="1446" w:author="Красько Михаил" w:date="2025-01-18T09:48:00Z"/>
          <w:sz w:val="28"/>
          <w:szCs w:val="28"/>
          <w:lang w:val="en-US"/>
        </w:rPr>
      </w:pPr>
      <w:ins w:id="1447" w:author="Красько Михаил" w:date="2025-01-18T11:03:00Z">
        <w:r>
          <w:rPr>
            <w:noProof/>
            <w14:ligatures w14:val="standardContextual"/>
          </w:rPr>
          <w:lastRenderedPageBreak/>
          <w:drawing>
            <wp:inline distT="0" distB="0" distL="0" distR="0" wp14:anchorId="7DE3A912" wp14:editId="70CCD978">
              <wp:extent cx="5940425" cy="7418070"/>
              <wp:effectExtent l="0" t="0" r="3175" b="0"/>
              <wp:docPr id="101" name="Рисунок 10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7418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64B9573" w14:textId="77777777" w:rsidR="006C1454" w:rsidRPr="00EB2837" w:rsidRDefault="006C1454" w:rsidP="006C1454">
      <w:pPr>
        <w:spacing w:line="360" w:lineRule="auto"/>
        <w:rPr>
          <w:ins w:id="1448" w:author="Красько Михаил" w:date="2025-01-18T11:04:00Z"/>
          <w:sz w:val="28"/>
          <w:szCs w:val="28"/>
          <w:lang w:val="en-US"/>
          <w:rPrChange w:id="1449" w:author="Красько Михаил" w:date="2025-01-18T09:57:00Z">
            <w:rPr>
              <w:ins w:id="1450" w:author="Красько Михаил" w:date="2025-01-18T11:04:00Z"/>
              <w:lang w:val="en-US"/>
            </w:rPr>
          </w:rPrChange>
        </w:rPr>
        <w:pPrChange w:id="1451" w:author="Красько Михаил" w:date="2025-01-18T11:04:00Z">
          <w:pPr>
            <w:jc w:val="center"/>
          </w:pPr>
        </w:pPrChange>
      </w:pPr>
    </w:p>
    <w:p w14:paraId="7D955C48" w14:textId="47833B0D" w:rsidR="00596B79" w:rsidRPr="006C1454" w:rsidDel="00EB2837" w:rsidRDefault="006C1454" w:rsidP="006C1454">
      <w:pPr>
        <w:spacing w:line="360" w:lineRule="auto"/>
        <w:rPr>
          <w:del w:id="1452" w:author="Красько Михаил" w:date="2025-01-18T09:48:00Z"/>
          <w:sz w:val="28"/>
          <w:szCs w:val="28"/>
          <w:lang w:val="ru-RU"/>
          <w:rPrChange w:id="1453" w:author="Красько Михаил" w:date="2025-01-18T11:04:00Z">
            <w:rPr>
              <w:del w:id="1454" w:author="Красько Михаил" w:date="2025-01-18T09:48:00Z"/>
              <w:lang w:val="en-US"/>
            </w:rPr>
          </w:rPrChange>
        </w:rPr>
        <w:pPrChange w:id="1455" w:author="Красько Михаил" w:date="2025-01-18T11:04:00Z">
          <w:pPr>
            <w:jc w:val="center"/>
          </w:pPr>
        </w:pPrChange>
      </w:pPr>
      <w:ins w:id="1456" w:author="Красько Михаил" w:date="2025-01-18T11:04:00Z">
        <w:r>
          <w:rPr>
            <w:sz w:val="28"/>
            <w:szCs w:val="28"/>
            <w:lang w:val="en-US"/>
          </w:rPr>
          <w:tab/>
        </w:r>
        <w:r>
          <w:rPr>
            <w:sz w:val="28"/>
            <w:szCs w:val="28"/>
            <w:lang w:val="ru-RU"/>
          </w:rPr>
          <w:t xml:space="preserve">Вывод: в ходе выполнения лабораторной работы мы научились разрабатывать приложения на </w:t>
        </w:r>
        <w:r>
          <w:rPr>
            <w:sz w:val="28"/>
            <w:szCs w:val="28"/>
            <w:lang w:val="en-US"/>
          </w:rPr>
          <w:t>Visual</w:t>
        </w:r>
        <w:r w:rsidRPr="006C1454">
          <w:rPr>
            <w:sz w:val="28"/>
            <w:szCs w:val="28"/>
            <w:lang w:val="ru-RU"/>
            <w:rPrChange w:id="1457" w:author="Красько Михаил" w:date="2025-01-18T11:04:00Z">
              <w:rPr>
                <w:sz w:val="28"/>
                <w:szCs w:val="28"/>
                <w:lang w:val="en-US"/>
              </w:rPr>
            </w:rPrChange>
          </w:rPr>
          <w:t xml:space="preserve"> </w:t>
        </w:r>
        <w:r>
          <w:rPr>
            <w:sz w:val="28"/>
            <w:szCs w:val="28"/>
            <w:lang w:val="en-US"/>
          </w:rPr>
          <w:t>C</w:t>
        </w:r>
        <w:r w:rsidRPr="006C1454">
          <w:rPr>
            <w:sz w:val="28"/>
            <w:szCs w:val="28"/>
            <w:lang w:val="ru-RU"/>
            <w:rPrChange w:id="1458" w:author="Красько Михаил" w:date="2025-01-18T11:04:00Z">
              <w:rPr>
                <w:sz w:val="28"/>
                <w:szCs w:val="28"/>
                <w:lang w:val="en-US"/>
              </w:rPr>
            </w:rPrChange>
          </w:rPr>
          <w:t>#</w:t>
        </w:r>
        <w:r>
          <w:rPr>
            <w:sz w:val="28"/>
            <w:szCs w:val="28"/>
            <w:lang w:val="ru-RU"/>
          </w:rPr>
          <w:t xml:space="preserve">, в частности научились работать с формами, </w:t>
        </w:r>
      </w:ins>
      <w:ins w:id="1459" w:author="Красько Михаил" w:date="2025-01-18T11:05:00Z">
        <w:r>
          <w:rPr>
            <w:sz w:val="28"/>
            <w:szCs w:val="28"/>
            <w:lang w:val="ru-RU"/>
          </w:rPr>
          <w:t xml:space="preserve">файлами, а также </w:t>
        </w:r>
      </w:ins>
      <w:ins w:id="1460" w:author="Красько Михаил" w:date="2025-01-18T11:04:00Z">
        <w:r>
          <w:rPr>
            <w:sz w:val="28"/>
            <w:szCs w:val="28"/>
            <w:lang w:val="ru-RU"/>
          </w:rPr>
          <w:t>многи</w:t>
        </w:r>
      </w:ins>
      <w:ins w:id="1461" w:author="Красько Михаил" w:date="2025-01-18T11:05:00Z">
        <w:r>
          <w:rPr>
            <w:sz w:val="28"/>
            <w:szCs w:val="28"/>
            <w:lang w:val="ru-RU"/>
          </w:rPr>
          <w:t>ми элементами и событиями.</w:t>
        </w:r>
      </w:ins>
    </w:p>
    <w:p w14:paraId="7F172BB7" w14:textId="77777777" w:rsidR="00596B79" w:rsidRPr="00EB2837" w:rsidDel="00EB2837" w:rsidRDefault="00596B79" w:rsidP="006C1454">
      <w:pPr>
        <w:spacing w:line="360" w:lineRule="auto"/>
        <w:rPr>
          <w:del w:id="1462" w:author="Красько Михаил" w:date="2025-01-18T09:48:00Z"/>
          <w:sz w:val="28"/>
          <w:szCs w:val="28"/>
          <w:lang w:val="en-US"/>
          <w:rPrChange w:id="1463" w:author="Красько Михаил" w:date="2025-01-18T09:57:00Z">
            <w:rPr>
              <w:del w:id="1464" w:author="Красько Михаил" w:date="2025-01-18T09:48:00Z"/>
              <w:lang w:val="en-US"/>
            </w:rPr>
          </w:rPrChange>
        </w:rPr>
        <w:pPrChange w:id="1465" w:author="Красько Михаил" w:date="2025-01-18T11:04:00Z">
          <w:pPr>
            <w:jc w:val="center"/>
          </w:pPr>
        </w:pPrChange>
      </w:pPr>
    </w:p>
    <w:p w14:paraId="71CB2A86" w14:textId="77777777" w:rsidR="00596B79" w:rsidRPr="00EB2837" w:rsidDel="00EB2837" w:rsidRDefault="00596B79" w:rsidP="006C1454">
      <w:pPr>
        <w:spacing w:line="360" w:lineRule="auto"/>
        <w:rPr>
          <w:del w:id="1466" w:author="Красько Михаил" w:date="2025-01-18T09:48:00Z"/>
          <w:sz w:val="28"/>
          <w:szCs w:val="28"/>
          <w:lang w:val="en-US"/>
          <w:rPrChange w:id="1467" w:author="Красько Михаил" w:date="2025-01-18T09:57:00Z">
            <w:rPr>
              <w:del w:id="1468" w:author="Красько Михаил" w:date="2025-01-18T09:48:00Z"/>
              <w:lang w:val="en-US"/>
            </w:rPr>
          </w:rPrChange>
        </w:rPr>
        <w:pPrChange w:id="1469" w:author="Красько Михаил" w:date="2025-01-18T11:04:00Z">
          <w:pPr>
            <w:jc w:val="center"/>
          </w:pPr>
        </w:pPrChange>
      </w:pPr>
    </w:p>
    <w:p w14:paraId="0894B1C0" w14:textId="77777777" w:rsidR="00596B79" w:rsidRPr="00EB2837" w:rsidDel="00EB2837" w:rsidRDefault="00596B79" w:rsidP="006C1454">
      <w:pPr>
        <w:spacing w:line="360" w:lineRule="auto"/>
        <w:rPr>
          <w:del w:id="1470" w:author="Красько Михаил" w:date="2025-01-18T09:48:00Z"/>
          <w:sz w:val="28"/>
          <w:szCs w:val="28"/>
          <w:lang w:val="en-US"/>
          <w:rPrChange w:id="1471" w:author="Красько Михаил" w:date="2025-01-18T09:57:00Z">
            <w:rPr>
              <w:del w:id="1472" w:author="Красько Михаил" w:date="2025-01-18T09:48:00Z"/>
              <w:lang w:val="en-US"/>
            </w:rPr>
          </w:rPrChange>
        </w:rPr>
        <w:pPrChange w:id="1473" w:author="Красько Михаил" w:date="2025-01-18T11:04:00Z">
          <w:pPr>
            <w:jc w:val="center"/>
          </w:pPr>
        </w:pPrChange>
      </w:pPr>
    </w:p>
    <w:p w14:paraId="342689A1" w14:textId="77777777" w:rsidR="00596B79" w:rsidRPr="00EB2837" w:rsidDel="00EB2837" w:rsidRDefault="00596B79" w:rsidP="006C1454">
      <w:pPr>
        <w:spacing w:line="360" w:lineRule="auto"/>
        <w:rPr>
          <w:del w:id="1474" w:author="Красько Михаил" w:date="2025-01-18T09:48:00Z"/>
          <w:sz w:val="28"/>
          <w:szCs w:val="28"/>
          <w:lang w:val="en-US"/>
          <w:rPrChange w:id="1475" w:author="Красько Михаил" w:date="2025-01-18T09:57:00Z">
            <w:rPr>
              <w:del w:id="1476" w:author="Красько Михаил" w:date="2025-01-18T09:48:00Z"/>
              <w:lang w:val="en-US"/>
            </w:rPr>
          </w:rPrChange>
        </w:rPr>
        <w:pPrChange w:id="1477" w:author="Красько Михаил" w:date="2025-01-18T11:04:00Z">
          <w:pPr>
            <w:jc w:val="center"/>
          </w:pPr>
        </w:pPrChange>
      </w:pPr>
    </w:p>
    <w:p w14:paraId="1180A5E3" w14:textId="77777777" w:rsidR="00596B79" w:rsidRPr="00EB2837" w:rsidDel="00EB2837" w:rsidRDefault="00596B79" w:rsidP="006C1454">
      <w:pPr>
        <w:spacing w:line="360" w:lineRule="auto"/>
        <w:rPr>
          <w:del w:id="1478" w:author="Красько Михаил" w:date="2025-01-18T09:48:00Z"/>
          <w:sz w:val="28"/>
          <w:szCs w:val="28"/>
          <w:lang w:val="en-US"/>
          <w:rPrChange w:id="1479" w:author="Красько Михаил" w:date="2025-01-18T09:57:00Z">
            <w:rPr>
              <w:del w:id="1480" w:author="Красько Михаил" w:date="2025-01-18T09:48:00Z"/>
              <w:lang w:val="en-US"/>
            </w:rPr>
          </w:rPrChange>
        </w:rPr>
        <w:pPrChange w:id="1481" w:author="Красько Михаил" w:date="2025-01-18T11:04:00Z">
          <w:pPr>
            <w:jc w:val="center"/>
          </w:pPr>
        </w:pPrChange>
      </w:pPr>
    </w:p>
    <w:p w14:paraId="4081708E" w14:textId="77777777" w:rsidR="00596B79" w:rsidRPr="00EB2837" w:rsidDel="00EB2837" w:rsidRDefault="00596B79" w:rsidP="006C1454">
      <w:pPr>
        <w:spacing w:line="360" w:lineRule="auto"/>
        <w:rPr>
          <w:del w:id="1482" w:author="Красько Михаил" w:date="2025-01-18T09:48:00Z"/>
          <w:sz w:val="28"/>
          <w:szCs w:val="28"/>
          <w:lang w:val="en-US"/>
          <w:rPrChange w:id="1483" w:author="Красько Михаил" w:date="2025-01-18T09:57:00Z">
            <w:rPr>
              <w:del w:id="1484" w:author="Красько Михаил" w:date="2025-01-18T09:48:00Z"/>
              <w:lang w:val="en-US"/>
            </w:rPr>
          </w:rPrChange>
        </w:rPr>
        <w:pPrChange w:id="1485" w:author="Красько Михаил" w:date="2025-01-18T11:04:00Z">
          <w:pPr>
            <w:jc w:val="center"/>
          </w:pPr>
        </w:pPrChange>
      </w:pPr>
    </w:p>
    <w:p w14:paraId="4BF97CEF" w14:textId="77777777" w:rsidR="00596B79" w:rsidRPr="00EB2837" w:rsidDel="00EB2837" w:rsidRDefault="00596B79" w:rsidP="006C1454">
      <w:pPr>
        <w:spacing w:line="360" w:lineRule="auto"/>
        <w:rPr>
          <w:del w:id="1486" w:author="Красько Михаил" w:date="2025-01-18T09:48:00Z"/>
          <w:sz w:val="28"/>
          <w:szCs w:val="28"/>
          <w:lang w:val="en-US"/>
          <w:rPrChange w:id="1487" w:author="Красько Михаил" w:date="2025-01-18T09:57:00Z">
            <w:rPr>
              <w:del w:id="1488" w:author="Красько Михаил" w:date="2025-01-18T09:48:00Z"/>
              <w:lang w:val="en-US"/>
            </w:rPr>
          </w:rPrChange>
        </w:rPr>
        <w:pPrChange w:id="1489" w:author="Красько Михаил" w:date="2025-01-18T11:04:00Z">
          <w:pPr>
            <w:jc w:val="center"/>
          </w:pPr>
        </w:pPrChange>
      </w:pPr>
    </w:p>
    <w:p w14:paraId="118F7D26" w14:textId="77777777" w:rsidR="00596B79" w:rsidRPr="00EB2837" w:rsidDel="00EB2837" w:rsidRDefault="00596B79" w:rsidP="006C1454">
      <w:pPr>
        <w:spacing w:line="360" w:lineRule="auto"/>
        <w:rPr>
          <w:del w:id="1490" w:author="Красько Михаил" w:date="2025-01-18T09:48:00Z"/>
          <w:sz w:val="28"/>
          <w:szCs w:val="28"/>
          <w:lang w:val="en-US"/>
          <w:rPrChange w:id="1491" w:author="Красько Михаил" w:date="2025-01-18T09:57:00Z">
            <w:rPr>
              <w:del w:id="1492" w:author="Красько Михаил" w:date="2025-01-18T09:48:00Z"/>
              <w:lang w:val="en-US"/>
            </w:rPr>
          </w:rPrChange>
        </w:rPr>
        <w:pPrChange w:id="1493" w:author="Красько Михаил" w:date="2025-01-18T11:04:00Z">
          <w:pPr>
            <w:jc w:val="center"/>
          </w:pPr>
        </w:pPrChange>
      </w:pPr>
    </w:p>
    <w:p w14:paraId="2677602F" w14:textId="77777777" w:rsidR="00596B79" w:rsidRPr="00EB2837" w:rsidDel="00EB2837" w:rsidRDefault="00596B79" w:rsidP="006C1454">
      <w:pPr>
        <w:spacing w:line="360" w:lineRule="auto"/>
        <w:rPr>
          <w:del w:id="1494" w:author="Красько Михаил" w:date="2025-01-18T09:48:00Z"/>
          <w:sz w:val="28"/>
          <w:szCs w:val="28"/>
          <w:lang w:val="en-US"/>
          <w:rPrChange w:id="1495" w:author="Красько Михаил" w:date="2025-01-18T09:57:00Z">
            <w:rPr>
              <w:del w:id="1496" w:author="Красько Михаил" w:date="2025-01-18T09:48:00Z"/>
              <w:lang w:val="en-US"/>
            </w:rPr>
          </w:rPrChange>
        </w:rPr>
        <w:pPrChange w:id="1497" w:author="Красько Михаил" w:date="2025-01-18T11:04:00Z">
          <w:pPr>
            <w:jc w:val="center"/>
          </w:pPr>
        </w:pPrChange>
      </w:pPr>
    </w:p>
    <w:p w14:paraId="5A5ABC7F" w14:textId="77777777" w:rsidR="00596B79" w:rsidRPr="00EB2837" w:rsidDel="00EB2837" w:rsidRDefault="00596B79" w:rsidP="006C1454">
      <w:pPr>
        <w:spacing w:line="360" w:lineRule="auto"/>
        <w:rPr>
          <w:del w:id="1498" w:author="Красько Михаил" w:date="2025-01-18T09:48:00Z"/>
          <w:sz w:val="28"/>
          <w:szCs w:val="28"/>
          <w:lang w:val="en-US"/>
          <w:rPrChange w:id="1499" w:author="Красько Михаил" w:date="2025-01-18T09:57:00Z">
            <w:rPr>
              <w:del w:id="1500" w:author="Красько Михаил" w:date="2025-01-18T09:48:00Z"/>
              <w:lang w:val="en-US"/>
            </w:rPr>
          </w:rPrChange>
        </w:rPr>
        <w:pPrChange w:id="1501" w:author="Красько Михаил" w:date="2025-01-18T11:04:00Z">
          <w:pPr>
            <w:jc w:val="center"/>
          </w:pPr>
        </w:pPrChange>
      </w:pPr>
    </w:p>
    <w:p w14:paraId="67F0CB0B" w14:textId="77777777" w:rsidR="00596B79" w:rsidRPr="00EB2837" w:rsidDel="00EB2837" w:rsidRDefault="00596B79" w:rsidP="006C1454">
      <w:pPr>
        <w:spacing w:line="360" w:lineRule="auto"/>
        <w:rPr>
          <w:del w:id="1502" w:author="Красько Михаил" w:date="2025-01-18T09:48:00Z"/>
          <w:sz w:val="28"/>
          <w:szCs w:val="28"/>
          <w:lang w:val="en-US"/>
          <w:rPrChange w:id="1503" w:author="Красько Михаил" w:date="2025-01-18T09:57:00Z">
            <w:rPr>
              <w:del w:id="1504" w:author="Красько Михаил" w:date="2025-01-18T09:48:00Z"/>
              <w:lang w:val="en-US"/>
            </w:rPr>
          </w:rPrChange>
        </w:rPr>
        <w:pPrChange w:id="1505" w:author="Красько Михаил" w:date="2025-01-18T11:04:00Z">
          <w:pPr>
            <w:jc w:val="center"/>
          </w:pPr>
        </w:pPrChange>
      </w:pPr>
    </w:p>
    <w:p w14:paraId="719D56D8" w14:textId="77777777" w:rsidR="00596B79" w:rsidRPr="00EB2837" w:rsidDel="00EB2837" w:rsidRDefault="00596B79" w:rsidP="006C1454">
      <w:pPr>
        <w:spacing w:line="360" w:lineRule="auto"/>
        <w:rPr>
          <w:del w:id="1506" w:author="Красько Михаил" w:date="2025-01-18T09:48:00Z"/>
          <w:sz w:val="28"/>
          <w:szCs w:val="28"/>
          <w:lang w:val="en-US"/>
          <w:rPrChange w:id="1507" w:author="Красько Михаил" w:date="2025-01-18T09:57:00Z">
            <w:rPr>
              <w:del w:id="1508" w:author="Красько Михаил" w:date="2025-01-18T09:48:00Z"/>
              <w:lang w:val="en-US"/>
            </w:rPr>
          </w:rPrChange>
        </w:rPr>
        <w:pPrChange w:id="1509" w:author="Красько Михаил" w:date="2025-01-18T11:04:00Z">
          <w:pPr>
            <w:jc w:val="center"/>
          </w:pPr>
        </w:pPrChange>
      </w:pPr>
    </w:p>
    <w:p w14:paraId="3D882510" w14:textId="77777777" w:rsidR="00596B79" w:rsidRPr="00EB2837" w:rsidDel="00EB2837" w:rsidRDefault="00596B79" w:rsidP="006C1454">
      <w:pPr>
        <w:spacing w:line="360" w:lineRule="auto"/>
        <w:rPr>
          <w:del w:id="1510" w:author="Красько Михаил" w:date="2025-01-18T09:48:00Z"/>
          <w:sz w:val="28"/>
          <w:szCs w:val="28"/>
          <w:lang w:val="en-US"/>
          <w:rPrChange w:id="1511" w:author="Красько Михаил" w:date="2025-01-18T09:57:00Z">
            <w:rPr>
              <w:del w:id="1512" w:author="Красько Михаил" w:date="2025-01-18T09:48:00Z"/>
              <w:lang w:val="en-US"/>
            </w:rPr>
          </w:rPrChange>
        </w:rPr>
        <w:pPrChange w:id="1513" w:author="Красько Михаил" w:date="2025-01-18T11:04:00Z">
          <w:pPr>
            <w:jc w:val="center"/>
          </w:pPr>
        </w:pPrChange>
      </w:pPr>
    </w:p>
    <w:p w14:paraId="1FC1798B" w14:textId="77777777" w:rsidR="00596B79" w:rsidRPr="00EB2837" w:rsidDel="00EB2837" w:rsidRDefault="00596B79" w:rsidP="006C1454">
      <w:pPr>
        <w:spacing w:line="360" w:lineRule="auto"/>
        <w:rPr>
          <w:del w:id="1514" w:author="Красько Михаил" w:date="2025-01-18T09:48:00Z"/>
          <w:sz w:val="28"/>
          <w:szCs w:val="28"/>
          <w:lang w:val="en-US"/>
          <w:rPrChange w:id="1515" w:author="Красько Михаил" w:date="2025-01-18T09:57:00Z">
            <w:rPr>
              <w:del w:id="1516" w:author="Красько Михаил" w:date="2025-01-18T09:48:00Z"/>
              <w:lang w:val="en-US"/>
            </w:rPr>
          </w:rPrChange>
        </w:rPr>
        <w:pPrChange w:id="1517" w:author="Красько Михаил" w:date="2025-01-18T11:04:00Z">
          <w:pPr>
            <w:jc w:val="center"/>
          </w:pPr>
        </w:pPrChange>
      </w:pPr>
    </w:p>
    <w:p w14:paraId="7E3C7BE4" w14:textId="77777777" w:rsidR="00596B79" w:rsidRPr="00EB2837" w:rsidDel="00EB2837" w:rsidRDefault="00596B79" w:rsidP="006C1454">
      <w:pPr>
        <w:spacing w:line="360" w:lineRule="auto"/>
        <w:rPr>
          <w:del w:id="1518" w:author="Красько Михаил" w:date="2025-01-18T09:48:00Z"/>
          <w:sz w:val="28"/>
          <w:szCs w:val="28"/>
          <w:lang w:val="en-US"/>
          <w:rPrChange w:id="1519" w:author="Красько Михаил" w:date="2025-01-18T09:57:00Z">
            <w:rPr>
              <w:del w:id="1520" w:author="Красько Михаил" w:date="2025-01-18T09:48:00Z"/>
              <w:lang w:val="en-US"/>
            </w:rPr>
          </w:rPrChange>
        </w:rPr>
        <w:pPrChange w:id="1521" w:author="Красько Михаил" w:date="2025-01-18T11:04:00Z">
          <w:pPr>
            <w:jc w:val="center"/>
          </w:pPr>
        </w:pPrChange>
      </w:pPr>
    </w:p>
    <w:p w14:paraId="03F56135" w14:textId="77777777" w:rsidR="00596B79" w:rsidRPr="00EB2837" w:rsidDel="00EB2837" w:rsidRDefault="00596B79" w:rsidP="006C1454">
      <w:pPr>
        <w:spacing w:line="360" w:lineRule="auto"/>
        <w:rPr>
          <w:del w:id="1522" w:author="Красько Михаил" w:date="2025-01-18T09:48:00Z"/>
          <w:sz w:val="28"/>
          <w:szCs w:val="28"/>
          <w:lang w:val="en-US"/>
          <w:rPrChange w:id="1523" w:author="Красько Михаил" w:date="2025-01-18T09:57:00Z">
            <w:rPr>
              <w:del w:id="1524" w:author="Красько Михаил" w:date="2025-01-18T09:48:00Z"/>
              <w:lang w:val="en-US"/>
            </w:rPr>
          </w:rPrChange>
        </w:rPr>
        <w:pPrChange w:id="1525" w:author="Красько Михаил" w:date="2025-01-18T11:04:00Z">
          <w:pPr>
            <w:jc w:val="center"/>
          </w:pPr>
        </w:pPrChange>
      </w:pPr>
    </w:p>
    <w:p w14:paraId="259710FC" w14:textId="77777777" w:rsidR="00596B79" w:rsidRPr="00EB2837" w:rsidDel="00EB2837" w:rsidRDefault="00596B79" w:rsidP="006C1454">
      <w:pPr>
        <w:spacing w:line="360" w:lineRule="auto"/>
        <w:rPr>
          <w:del w:id="1526" w:author="Красько Михаил" w:date="2025-01-18T09:48:00Z"/>
          <w:sz w:val="28"/>
          <w:szCs w:val="28"/>
          <w:lang w:val="en-US"/>
          <w:rPrChange w:id="1527" w:author="Красько Михаил" w:date="2025-01-18T09:57:00Z">
            <w:rPr>
              <w:del w:id="1528" w:author="Красько Михаил" w:date="2025-01-18T09:48:00Z"/>
              <w:lang w:val="en-US"/>
            </w:rPr>
          </w:rPrChange>
        </w:rPr>
        <w:pPrChange w:id="1529" w:author="Красько Михаил" w:date="2025-01-18T11:04:00Z">
          <w:pPr>
            <w:jc w:val="center"/>
          </w:pPr>
        </w:pPrChange>
      </w:pPr>
    </w:p>
    <w:p w14:paraId="7A2141AB" w14:textId="77777777" w:rsidR="00596B79" w:rsidRPr="00EB2837" w:rsidRDefault="00596B79" w:rsidP="006C1454">
      <w:pPr>
        <w:spacing w:line="360" w:lineRule="auto"/>
        <w:rPr>
          <w:sz w:val="28"/>
          <w:szCs w:val="28"/>
          <w:lang w:val="en-US"/>
          <w:rPrChange w:id="1530" w:author="Красько Михаил" w:date="2025-01-18T09:57:00Z">
            <w:rPr>
              <w:lang w:val="en-US"/>
            </w:rPr>
          </w:rPrChange>
        </w:rPr>
        <w:pPrChange w:id="1531" w:author="Красько Михаил" w:date="2025-01-18T11:04:00Z">
          <w:pPr>
            <w:jc w:val="center"/>
          </w:pPr>
        </w:pPrChange>
      </w:pPr>
    </w:p>
    <w:sectPr w:rsidR="00596B79" w:rsidRPr="00EB28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837A0"/>
    <w:multiLevelType w:val="hybridMultilevel"/>
    <w:tmpl w:val="BB18FAC6"/>
    <w:lvl w:ilvl="0" w:tplc="11B828E8">
      <w:start w:val="1"/>
      <w:numFmt w:val="decimal"/>
      <w:lvlText w:val="%1)"/>
      <w:lvlJc w:val="left"/>
      <w:pPr>
        <w:ind w:left="1788" w:hanging="10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D2F23EB"/>
    <w:multiLevelType w:val="hybridMultilevel"/>
    <w:tmpl w:val="2E54D6CC"/>
    <w:lvl w:ilvl="0" w:tplc="05B683F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6CE47E2"/>
    <w:multiLevelType w:val="hybridMultilevel"/>
    <w:tmpl w:val="D45C747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43A712FE"/>
    <w:multiLevelType w:val="hybridMultilevel"/>
    <w:tmpl w:val="0AF8092E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5E5F30E3"/>
    <w:multiLevelType w:val="hybridMultilevel"/>
    <w:tmpl w:val="8794A0F8"/>
    <w:lvl w:ilvl="0" w:tplc="9E94454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533466032">
    <w:abstractNumId w:val="2"/>
  </w:num>
  <w:num w:numId="2" w16cid:durableId="417333644">
    <w:abstractNumId w:val="3"/>
  </w:num>
  <w:num w:numId="3" w16cid:durableId="171457049">
    <w:abstractNumId w:val="0"/>
  </w:num>
  <w:num w:numId="4" w16cid:durableId="302083415">
    <w:abstractNumId w:val="1"/>
  </w:num>
  <w:num w:numId="5" w16cid:durableId="1758021189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Красько Михаил">
    <w15:presenceInfo w15:providerId="Windows Live" w15:userId="2895047b74cd991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revisionView w:markup="0"/>
  <w:trackRevision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467"/>
    <w:rsid w:val="000649AB"/>
    <w:rsid w:val="00176467"/>
    <w:rsid w:val="001D36F6"/>
    <w:rsid w:val="00574506"/>
    <w:rsid w:val="00596B79"/>
    <w:rsid w:val="006C1454"/>
    <w:rsid w:val="00725031"/>
    <w:rsid w:val="007F704D"/>
    <w:rsid w:val="008F53CF"/>
    <w:rsid w:val="00DC136A"/>
    <w:rsid w:val="00EB2837"/>
    <w:rsid w:val="00F4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D39491"/>
  <w15:chartTrackingRefBased/>
  <w15:docId w15:val="{2ABC1354-8EB3-4624-92E9-099C58780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49AB"/>
    <w:pPr>
      <w:spacing w:after="0" w:line="240" w:lineRule="auto"/>
    </w:pPr>
    <w:rPr>
      <w:rFonts w:ascii="Times New Roman" w:eastAsia="Batang" w:hAnsi="Times New Roman" w:cs="Times New Roman"/>
      <w:kern w:val="0"/>
      <w:lang w:val="uk-UA" w:eastAsia="ko-KR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764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764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64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64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64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646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646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646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646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64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764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764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7646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7646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7646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7646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7646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7646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7646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764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764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764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764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7646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7646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7646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764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7646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76467"/>
    <w:rPr>
      <w:b/>
      <w:bCs/>
      <w:smallCaps/>
      <w:color w:val="0F4761" w:themeColor="accent1" w:themeShade="BF"/>
      <w:spacing w:val="5"/>
    </w:rPr>
  </w:style>
  <w:style w:type="paragraph" w:styleId="ac">
    <w:name w:val="Revision"/>
    <w:hidden/>
    <w:uiPriority w:val="99"/>
    <w:semiHidden/>
    <w:rsid w:val="00596B79"/>
    <w:pPr>
      <w:spacing w:after="0" w:line="240" w:lineRule="auto"/>
    </w:pPr>
    <w:rPr>
      <w:rFonts w:ascii="Times New Roman" w:eastAsia="Batang" w:hAnsi="Times New Roman" w:cs="Times New Roman"/>
      <w:kern w:val="0"/>
      <w:lang w:val="uk-UA" w:eastAsia="ko-K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</Pages>
  <Words>525</Words>
  <Characters>2994</Characters>
  <Application>Microsoft Office Word</Application>
  <DocSecurity>0</DocSecurity>
  <Lines>24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4</cp:revision>
  <cp:lastPrinted>2025-01-18T08:06:00Z</cp:lastPrinted>
  <dcterms:created xsi:type="dcterms:W3CDTF">2025-01-18T05:04:00Z</dcterms:created>
  <dcterms:modified xsi:type="dcterms:W3CDTF">2025-01-18T08:06:00Z</dcterms:modified>
</cp:coreProperties>
</file>